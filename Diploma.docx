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FB45DA"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14:paraId="7FB3A7F0"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14:paraId="2A3EAA09"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14:paraId="410DDAE2"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14:paraId="4B92F21B"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14:paraId="5F5EE620" w14:textId="77777777" w:rsidR="001D0C30" w:rsidRPr="001D0C30" w:rsidRDefault="001D0C30" w:rsidP="001D0C30">
      <w:pPr>
        <w:pStyle w:val="aff1"/>
        <w:spacing w:line="240" w:lineRule="auto"/>
        <w:ind w:firstLine="0"/>
        <w:contextualSpacing/>
        <w:jc w:val="center"/>
        <w:rPr>
          <w:rFonts w:cs="Times New Roman"/>
          <w:lang w:val="uk-UA"/>
        </w:rPr>
      </w:pPr>
    </w:p>
    <w:p w14:paraId="56AF3E2D"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14:paraId="1BF13B69"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14:paraId="1080F6AD" w14:textId="77777777" w:rsidR="001D0C30" w:rsidRPr="001D0C30" w:rsidRDefault="001D0C30" w:rsidP="001D0C30">
      <w:pPr>
        <w:pStyle w:val="aff1"/>
        <w:spacing w:line="240" w:lineRule="auto"/>
        <w:ind w:firstLine="0"/>
        <w:contextualSpacing/>
        <w:jc w:val="center"/>
        <w:rPr>
          <w:rFonts w:cs="Times New Roman"/>
          <w:lang w:val="uk-UA"/>
        </w:rPr>
      </w:pPr>
    </w:p>
    <w:p w14:paraId="3E8401EC" w14:textId="77777777" w:rsidR="001D0C30" w:rsidRPr="001D0C30" w:rsidRDefault="001D0C30" w:rsidP="001D0C30">
      <w:pPr>
        <w:pStyle w:val="aff1"/>
        <w:spacing w:line="240" w:lineRule="auto"/>
        <w:ind w:firstLine="0"/>
        <w:contextualSpacing/>
        <w:jc w:val="center"/>
        <w:rPr>
          <w:rFonts w:cs="Times New Roman"/>
          <w:lang w:val="uk-UA"/>
        </w:rPr>
      </w:pPr>
    </w:p>
    <w:p w14:paraId="694A819D" w14:textId="77777777" w:rsidR="001D0C30" w:rsidRPr="001D0C30" w:rsidRDefault="001D0C30" w:rsidP="001D0C30">
      <w:pPr>
        <w:pStyle w:val="aff1"/>
        <w:spacing w:line="240" w:lineRule="auto"/>
        <w:ind w:firstLine="0"/>
        <w:contextualSpacing/>
        <w:jc w:val="center"/>
        <w:rPr>
          <w:rFonts w:cs="Times New Roman"/>
          <w:lang w:val="uk-UA"/>
        </w:rPr>
      </w:pPr>
    </w:p>
    <w:p w14:paraId="6A5B5DCB" w14:textId="77777777" w:rsidR="001D0C30" w:rsidRPr="001D0C30" w:rsidRDefault="001D0C30" w:rsidP="001D0C30">
      <w:pPr>
        <w:pStyle w:val="aff1"/>
        <w:spacing w:line="240" w:lineRule="auto"/>
        <w:ind w:firstLine="0"/>
        <w:contextualSpacing/>
        <w:jc w:val="center"/>
        <w:rPr>
          <w:rFonts w:cs="Times New Roman"/>
          <w:lang w:val="uk-UA"/>
        </w:rPr>
      </w:pPr>
    </w:p>
    <w:p w14:paraId="4E2A14F4" w14:textId="77777777" w:rsidR="001D0C30" w:rsidRPr="001D0C30" w:rsidRDefault="001D0C30" w:rsidP="001D0C30">
      <w:pPr>
        <w:pStyle w:val="aff1"/>
        <w:spacing w:line="240" w:lineRule="auto"/>
        <w:ind w:firstLine="0"/>
        <w:contextualSpacing/>
        <w:jc w:val="center"/>
        <w:rPr>
          <w:rFonts w:cs="Times New Roman"/>
          <w:lang w:val="uk-UA"/>
        </w:rPr>
      </w:pPr>
    </w:p>
    <w:p w14:paraId="3F72B72C" w14:textId="77777777"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14:paraId="2EE9E75B" w14:textId="77777777" w:rsidR="001D0C30" w:rsidRPr="001D0C30" w:rsidRDefault="001D0C30" w:rsidP="001D0C30">
      <w:pPr>
        <w:pStyle w:val="aff1"/>
        <w:spacing w:line="240" w:lineRule="auto"/>
        <w:ind w:firstLine="0"/>
        <w:contextualSpacing/>
        <w:jc w:val="center"/>
        <w:rPr>
          <w:rFonts w:cs="Times New Roman"/>
          <w:lang w:val="uk-UA"/>
        </w:rPr>
      </w:pPr>
    </w:p>
    <w:p w14:paraId="5E5D55C3" w14:textId="77777777" w:rsidR="001D0C30" w:rsidRPr="001D0C30" w:rsidRDefault="001D0C30" w:rsidP="001D0C30">
      <w:pPr>
        <w:pStyle w:val="aff1"/>
        <w:spacing w:line="240" w:lineRule="auto"/>
        <w:ind w:firstLine="0"/>
        <w:contextualSpacing/>
        <w:jc w:val="center"/>
        <w:rPr>
          <w:rFonts w:cs="Times New Roman"/>
          <w:lang w:val="uk-UA"/>
        </w:rPr>
      </w:pPr>
    </w:p>
    <w:p w14:paraId="3DB0138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14:paraId="26E9D4E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14:paraId="739A2205" w14:textId="77777777"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14:paraId="7B18142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65CACDA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3040484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2D217FA5"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92AAB17"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4F27C80"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59F311D"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72BEDB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0B4A761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42A0510D"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14:paraId="1B5248A0" w14:textId="77777777" w:rsidR="001D0C30" w:rsidRPr="001D0C30" w:rsidRDefault="001D0C30" w:rsidP="001D0C30">
      <w:pPr>
        <w:spacing w:after="0" w:line="240" w:lineRule="auto"/>
        <w:contextualSpacing/>
        <w:rPr>
          <w:rFonts w:ascii="Times New Roman" w:hAnsi="Times New Roman" w:cs="Times New Roman"/>
          <w:sz w:val="28"/>
          <w:lang w:val="uk-UA"/>
        </w:rPr>
      </w:pPr>
    </w:p>
    <w:p w14:paraId="3EB8E0FE"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r>
        <w:rPr>
          <w:rFonts w:cs="Times New Roman"/>
          <w:lang w:val="uk-UA"/>
        </w:rPr>
        <w:t>Росіца МАНЄВА</w:t>
      </w:r>
      <w:r w:rsidRPr="001D0C30">
        <w:rPr>
          <w:rFonts w:cs="Times New Roman"/>
          <w:lang w:val="uk-UA"/>
        </w:rPr>
        <w:tab/>
      </w:r>
      <w:r w:rsidRPr="001D0C30">
        <w:rPr>
          <w:rFonts w:cs="Times New Roman"/>
          <w:lang w:val="uk-UA"/>
        </w:rPr>
        <w:tab/>
      </w:r>
    </w:p>
    <w:p w14:paraId="559C32F5" w14:textId="77777777" w:rsidR="001D0C30" w:rsidRPr="001D0C30" w:rsidRDefault="001D0C30" w:rsidP="001D0C30">
      <w:pPr>
        <w:pStyle w:val="aff1"/>
        <w:spacing w:line="240" w:lineRule="auto"/>
        <w:ind w:firstLine="0"/>
        <w:contextualSpacing/>
        <w:rPr>
          <w:rFonts w:cs="Times New Roman"/>
          <w:lang w:val="uk-UA"/>
        </w:rPr>
      </w:pPr>
    </w:p>
    <w:p w14:paraId="645BD42B" w14:textId="77777777" w:rsidR="001D0C30" w:rsidRPr="001D0C30" w:rsidRDefault="001D0C30" w:rsidP="001D0C30">
      <w:pPr>
        <w:pStyle w:val="aff1"/>
        <w:spacing w:line="240" w:lineRule="auto"/>
        <w:ind w:firstLine="0"/>
        <w:contextualSpacing/>
        <w:rPr>
          <w:rFonts w:cs="Times New Roman"/>
          <w:lang w:val="uk-UA"/>
        </w:rPr>
      </w:pPr>
    </w:p>
    <w:p w14:paraId="31E7566E"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14:paraId="12EB8784"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14:paraId="70BA865A" w14:textId="77777777" w:rsidR="001D0C30" w:rsidRPr="001D0C30" w:rsidRDefault="001D0C30" w:rsidP="001D0C30">
      <w:pPr>
        <w:pStyle w:val="aff1"/>
        <w:spacing w:line="240" w:lineRule="auto"/>
        <w:ind w:firstLine="0"/>
        <w:contextualSpacing/>
        <w:jc w:val="center"/>
        <w:rPr>
          <w:rFonts w:cs="Times New Roman"/>
          <w:lang w:val="uk-UA"/>
        </w:rPr>
      </w:pPr>
    </w:p>
    <w:p w14:paraId="3EC11BC3" w14:textId="77777777" w:rsidR="001D0C30" w:rsidRPr="001D0C30" w:rsidRDefault="001D0C30" w:rsidP="001D0C30">
      <w:pPr>
        <w:pStyle w:val="aff1"/>
        <w:spacing w:line="240" w:lineRule="auto"/>
        <w:ind w:firstLine="0"/>
        <w:contextualSpacing/>
        <w:jc w:val="center"/>
        <w:rPr>
          <w:rFonts w:cs="Times New Roman"/>
          <w:lang w:val="uk-UA"/>
        </w:rPr>
      </w:pPr>
    </w:p>
    <w:p w14:paraId="1152E56E" w14:textId="77777777" w:rsidR="001D0C30" w:rsidRPr="001D0C30" w:rsidRDefault="001D0C30" w:rsidP="001D0C30">
      <w:pPr>
        <w:pStyle w:val="aff1"/>
        <w:spacing w:line="240" w:lineRule="auto"/>
        <w:ind w:firstLine="0"/>
        <w:contextualSpacing/>
        <w:jc w:val="center"/>
        <w:rPr>
          <w:rFonts w:cs="Times New Roman"/>
          <w:lang w:val="uk-UA"/>
        </w:rPr>
      </w:pPr>
    </w:p>
    <w:p w14:paraId="34385B6B" w14:textId="77777777" w:rsidR="001D0C30" w:rsidRPr="001D0C30" w:rsidRDefault="001D0C30" w:rsidP="001D0C30">
      <w:pPr>
        <w:pStyle w:val="aff1"/>
        <w:spacing w:line="240" w:lineRule="auto"/>
        <w:ind w:firstLine="0"/>
        <w:contextualSpacing/>
        <w:jc w:val="center"/>
        <w:rPr>
          <w:rFonts w:cs="Times New Roman"/>
          <w:lang w:val="uk-UA"/>
        </w:rPr>
      </w:pPr>
    </w:p>
    <w:p w14:paraId="7117E306" w14:textId="77777777" w:rsidR="001D0C30" w:rsidRPr="001D0C30" w:rsidRDefault="001D0C30" w:rsidP="001D0C30">
      <w:pPr>
        <w:pStyle w:val="aff1"/>
        <w:spacing w:line="240" w:lineRule="auto"/>
        <w:ind w:firstLine="0"/>
        <w:contextualSpacing/>
        <w:jc w:val="center"/>
        <w:rPr>
          <w:rFonts w:cs="Times New Roman"/>
          <w:lang w:val="uk-UA"/>
        </w:rPr>
      </w:pPr>
    </w:p>
    <w:p w14:paraId="3C6D3E23" w14:textId="77777777" w:rsidR="001D0C30" w:rsidRPr="001D0C30" w:rsidRDefault="001D0C30" w:rsidP="001D0C30">
      <w:pPr>
        <w:pStyle w:val="aff1"/>
        <w:spacing w:line="240" w:lineRule="auto"/>
        <w:ind w:firstLine="0"/>
        <w:contextualSpacing/>
        <w:jc w:val="center"/>
        <w:rPr>
          <w:rFonts w:cs="Times New Roman"/>
          <w:lang w:val="uk-UA"/>
        </w:rPr>
      </w:pPr>
    </w:p>
    <w:p w14:paraId="45F5A05A" w14:textId="77777777" w:rsidR="001D0C30" w:rsidRPr="001D0C30" w:rsidRDefault="001D0C30" w:rsidP="001D0C30">
      <w:pPr>
        <w:pStyle w:val="aff1"/>
        <w:spacing w:line="240" w:lineRule="auto"/>
        <w:ind w:firstLine="0"/>
        <w:contextualSpacing/>
        <w:jc w:val="center"/>
        <w:rPr>
          <w:rFonts w:cs="Times New Roman"/>
          <w:lang w:val="uk-UA"/>
        </w:rPr>
      </w:pPr>
    </w:p>
    <w:p w14:paraId="7B157C27" w14:textId="77777777" w:rsidR="001D0C30" w:rsidRPr="001D0C30" w:rsidRDefault="001D0C30" w:rsidP="001D0C30">
      <w:pPr>
        <w:pStyle w:val="aff1"/>
        <w:spacing w:line="240" w:lineRule="auto"/>
        <w:ind w:firstLine="0"/>
        <w:contextualSpacing/>
        <w:jc w:val="center"/>
        <w:rPr>
          <w:rFonts w:cs="Times New Roman"/>
          <w:lang w:val="uk-UA"/>
        </w:rPr>
      </w:pPr>
    </w:p>
    <w:p w14:paraId="0248CDBF" w14:textId="77777777" w:rsidR="001D0C30" w:rsidRPr="001D0C30" w:rsidRDefault="001D0C30" w:rsidP="001D0C30">
      <w:pPr>
        <w:pStyle w:val="aff1"/>
        <w:spacing w:line="240" w:lineRule="auto"/>
        <w:ind w:firstLine="0"/>
        <w:contextualSpacing/>
        <w:jc w:val="center"/>
        <w:rPr>
          <w:rFonts w:cs="Times New Roman"/>
          <w:lang w:val="uk-UA"/>
        </w:rPr>
      </w:pPr>
    </w:p>
    <w:p w14:paraId="3E09C951" w14:textId="77777777"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14:paraId="62696DA3" w14:textId="77777777" w:rsidTr="006B316F">
        <w:tc>
          <w:tcPr>
            <w:tcW w:w="3686" w:type="dxa"/>
            <w:gridSpan w:val="4"/>
            <w:tcBorders>
              <w:top w:val="single" w:sz="12" w:space="0" w:color="auto"/>
              <w:left w:val="single" w:sz="12" w:space="0" w:color="auto"/>
              <w:bottom w:val="nil"/>
              <w:right w:val="single" w:sz="12" w:space="0" w:color="auto"/>
            </w:tcBorders>
            <w:vAlign w:val="center"/>
          </w:tcPr>
          <w:p w14:paraId="187CF35C" w14:textId="77777777" w:rsidR="0030205F" w:rsidRPr="00B71148" w:rsidRDefault="0030205F" w:rsidP="006B316F">
            <w:pPr>
              <w:pStyle w:val="aff"/>
              <w:jc w:val="center"/>
              <w:rPr>
                <w:lang w:val="uk-UA"/>
              </w:rPr>
            </w:pPr>
            <w:r w:rsidRPr="00B71148">
              <w:rPr>
                <w:lang w:val="uk-UA"/>
              </w:rPr>
              <w:lastRenderedPageBreak/>
              <w:t>Найменування виробу,</w:t>
            </w:r>
          </w:p>
          <w:p w14:paraId="0C90CD1E" w14:textId="77777777"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14:paraId="2A19B052" w14:textId="77777777" w:rsidR="0030205F" w:rsidRPr="00B71148" w:rsidRDefault="0030205F" w:rsidP="006B316F">
            <w:pPr>
              <w:pStyle w:val="aff"/>
              <w:jc w:val="center"/>
              <w:rPr>
                <w:lang w:val="uk-UA"/>
              </w:rPr>
            </w:pPr>
            <w:r w:rsidRPr="00B71148">
              <w:rPr>
                <w:lang w:val="uk-UA"/>
              </w:rPr>
              <w:t>Найменування</w:t>
            </w:r>
          </w:p>
          <w:p w14:paraId="368E0B03" w14:textId="77777777"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14:paraId="02494809" w14:textId="77777777"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14:paraId="505D41DB" w14:textId="77777777"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14:paraId="24B45E6E" w14:textId="77777777"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14:paraId="369773B5" w14:textId="77777777" w:rsidR="0030205F" w:rsidRPr="00B71148" w:rsidRDefault="0030205F" w:rsidP="006B316F">
            <w:pPr>
              <w:pStyle w:val="aff"/>
              <w:jc w:val="center"/>
              <w:rPr>
                <w:lang w:val="uk-UA"/>
              </w:rPr>
            </w:pPr>
            <w:r w:rsidRPr="00B71148">
              <w:rPr>
                <w:lang w:val="uk-UA"/>
              </w:rPr>
              <w:t>При-</w:t>
            </w:r>
          </w:p>
          <w:p w14:paraId="6B3EC71C" w14:textId="77777777" w:rsidR="0030205F" w:rsidRPr="00B71148" w:rsidRDefault="0030205F" w:rsidP="006B316F">
            <w:pPr>
              <w:pStyle w:val="aff"/>
              <w:jc w:val="center"/>
              <w:rPr>
                <w:lang w:val="uk-UA"/>
              </w:rPr>
            </w:pPr>
            <w:r w:rsidRPr="00B71148">
              <w:rPr>
                <w:lang w:val="uk-UA"/>
              </w:rPr>
              <w:t>мітка</w:t>
            </w:r>
          </w:p>
        </w:tc>
      </w:tr>
      <w:tr w:rsidR="0030205F" w:rsidRPr="00B71148" w14:paraId="36E10625" w14:textId="77777777"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14:paraId="019FF8C9" w14:textId="77777777"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14:paraId="7117E014" w14:textId="77777777"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14:paraId="3BFC4DC9" w14:textId="77777777"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14:paraId="5940FA66" w14:textId="77777777"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14:paraId="2CD307DA" w14:textId="77777777" w:rsidR="0030205F" w:rsidRPr="00B71148" w:rsidRDefault="0030205F" w:rsidP="006B316F">
            <w:pPr>
              <w:pStyle w:val="aff"/>
              <w:jc w:val="center"/>
              <w:rPr>
                <w:sz w:val="28"/>
                <w:szCs w:val="28"/>
                <w:lang w:val="uk-UA"/>
              </w:rPr>
            </w:pPr>
          </w:p>
        </w:tc>
      </w:tr>
      <w:tr w:rsidR="0030205F" w:rsidRPr="00B71148" w14:paraId="721B2503" w14:textId="77777777" w:rsidTr="006B316F">
        <w:trPr>
          <w:trHeight w:val="360"/>
        </w:trPr>
        <w:tc>
          <w:tcPr>
            <w:tcW w:w="3686" w:type="dxa"/>
            <w:gridSpan w:val="4"/>
            <w:tcBorders>
              <w:left w:val="single" w:sz="12" w:space="0" w:color="auto"/>
              <w:right w:val="single" w:sz="12" w:space="0" w:color="auto"/>
            </w:tcBorders>
            <w:vAlign w:val="center"/>
          </w:tcPr>
          <w:p w14:paraId="71B58C0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CC92F5F"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14:paraId="2D2B3916"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E39D83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C285394" w14:textId="77777777" w:rsidR="0030205F" w:rsidRPr="00B71148" w:rsidRDefault="0030205F" w:rsidP="006B316F">
            <w:pPr>
              <w:pStyle w:val="aff"/>
              <w:jc w:val="center"/>
              <w:rPr>
                <w:sz w:val="28"/>
                <w:szCs w:val="28"/>
                <w:lang w:val="uk-UA"/>
              </w:rPr>
            </w:pPr>
          </w:p>
        </w:tc>
      </w:tr>
      <w:tr w:rsidR="0030205F" w:rsidRPr="00B71148" w14:paraId="23C1205A" w14:textId="77777777" w:rsidTr="006B316F">
        <w:trPr>
          <w:trHeight w:val="360"/>
        </w:trPr>
        <w:tc>
          <w:tcPr>
            <w:tcW w:w="3686" w:type="dxa"/>
            <w:gridSpan w:val="4"/>
            <w:tcBorders>
              <w:left w:val="single" w:sz="12" w:space="0" w:color="auto"/>
              <w:right w:val="single" w:sz="12" w:space="0" w:color="auto"/>
            </w:tcBorders>
            <w:vAlign w:val="center"/>
          </w:tcPr>
          <w:p w14:paraId="1667D289"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804A1B8"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4BCE26A"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D46DCCA"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52911AE2" w14:textId="77777777" w:rsidR="0030205F" w:rsidRPr="00B71148" w:rsidRDefault="0030205F" w:rsidP="006B316F">
            <w:pPr>
              <w:pStyle w:val="aff"/>
              <w:jc w:val="center"/>
              <w:rPr>
                <w:sz w:val="28"/>
                <w:szCs w:val="28"/>
                <w:lang w:val="uk-UA"/>
              </w:rPr>
            </w:pPr>
          </w:p>
        </w:tc>
      </w:tr>
      <w:tr w:rsidR="0030205F" w:rsidRPr="00B71148" w14:paraId="6798DD02" w14:textId="77777777" w:rsidTr="006B316F">
        <w:trPr>
          <w:trHeight w:val="360"/>
        </w:trPr>
        <w:tc>
          <w:tcPr>
            <w:tcW w:w="3686" w:type="dxa"/>
            <w:gridSpan w:val="4"/>
            <w:tcBorders>
              <w:left w:val="single" w:sz="12" w:space="0" w:color="auto"/>
              <w:right w:val="single" w:sz="12" w:space="0" w:color="auto"/>
            </w:tcBorders>
            <w:vAlign w:val="center"/>
          </w:tcPr>
          <w:p w14:paraId="4302E4C7"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10F7617" w14:textId="77777777"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14:paraId="29323B5B"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71BD439" w14:textId="77777777"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14:paraId="51A95118" w14:textId="77777777" w:rsidR="0030205F" w:rsidRPr="00B71148" w:rsidRDefault="0030205F" w:rsidP="006B316F">
            <w:pPr>
              <w:pStyle w:val="aff"/>
              <w:jc w:val="center"/>
              <w:rPr>
                <w:sz w:val="28"/>
                <w:szCs w:val="28"/>
                <w:lang w:val="uk-UA"/>
              </w:rPr>
            </w:pPr>
          </w:p>
        </w:tc>
      </w:tr>
      <w:tr w:rsidR="0030205F" w:rsidRPr="00B71148" w14:paraId="31814234" w14:textId="77777777" w:rsidTr="006B316F">
        <w:trPr>
          <w:trHeight w:val="360"/>
        </w:trPr>
        <w:tc>
          <w:tcPr>
            <w:tcW w:w="3686" w:type="dxa"/>
            <w:gridSpan w:val="4"/>
            <w:tcBorders>
              <w:left w:val="single" w:sz="12" w:space="0" w:color="auto"/>
              <w:right w:val="single" w:sz="12" w:space="0" w:color="auto"/>
            </w:tcBorders>
            <w:vAlign w:val="center"/>
          </w:tcPr>
          <w:p w14:paraId="6E638704"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7B3F96DE"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18BAA93"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61BA0D7"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1CF65756" w14:textId="77777777" w:rsidR="0030205F" w:rsidRPr="00B71148" w:rsidRDefault="0030205F" w:rsidP="006B316F">
            <w:pPr>
              <w:pStyle w:val="aff"/>
              <w:jc w:val="center"/>
              <w:rPr>
                <w:sz w:val="28"/>
                <w:szCs w:val="28"/>
                <w:lang w:val="uk-UA"/>
              </w:rPr>
            </w:pPr>
          </w:p>
        </w:tc>
      </w:tr>
      <w:tr w:rsidR="0030205F" w:rsidRPr="00B71148" w14:paraId="34438532" w14:textId="77777777" w:rsidTr="006B316F">
        <w:trPr>
          <w:trHeight w:val="360"/>
        </w:trPr>
        <w:tc>
          <w:tcPr>
            <w:tcW w:w="3686" w:type="dxa"/>
            <w:gridSpan w:val="4"/>
            <w:tcBorders>
              <w:left w:val="single" w:sz="12" w:space="0" w:color="auto"/>
              <w:right w:val="single" w:sz="12" w:space="0" w:color="auto"/>
            </w:tcBorders>
            <w:vAlign w:val="center"/>
          </w:tcPr>
          <w:p w14:paraId="46D59510"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C46E4B" w14:textId="77777777"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14:paraId="2CC7E0CE"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B080319" w14:textId="77777777"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14:paraId="4D6B9BC4" w14:textId="77777777" w:rsidR="0030205F" w:rsidRPr="00B71148" w:rsidRDefault="0030205F" w:rsidP="006B316F">
            <w:pPr>
              <w:pStyle w:val="aff"/>
              <w:jc w:val="center"/>
              <w:rPr>
                <w:sz w:val="28"/>
                <w:szCs w:val="28"/>
                <w:lang w:val="uk-UA"/>
              </w:rPr>
            </w:pPr>
          </w:p>
        </w:tc>
      </w:tr>
      <w:tr w:rsidR="0030205F" w:rsidRPr="00B71148" w14:paraId="5196BB73" w14:textId="77777777" w:rsidTr="006B316F">
        <w:trPr>
          <w:trHeight w:val="360"/>
        </w:trPr>
        <w:tc>
          <w:tcPr>
            <w:tcW w:w="3686" w:type="dxa"/>
            <w:gridSpan w:val="4"/>
            <w:tcBorders>
              <w:left w:val="single" w:sz="12" w:space="0" w:color="auto"/>
              <w:right w:val="single" w:sz="12" w:space="0" w:color="auto"/>
            </w:tcBorders>
            <w:vAlign w:val="center"/>
          </w:tcPr>
          <w:p w14:paraId="1D59A49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130BC4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584941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A32D4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5B150CBE" w14:textId="77777777" w:rsidR="0030205F" w:rsidRPr="00B71148" w:rsidRDefault="0030205F" w:rsidP="006B316F">
            <w:pPr>
              <w:pStyle w:val="aff"/>
              <w:jc w:val="center"/>
              <w:rPr>
                <w:sz w:val="28"/>
                <w:szCs w:val="28"/>
                <w:lang w:val="uk-UA"/>
              </w:rPr>
            </w:pPr>
          </w:p>
        </w:tc>
      </w:tr>
      <w:tr w:rsidR="0030205F" w:rsidRPr="00B71148" w14:paraId="4C0CC5C7" w14:textId="77777777" w:rsidTr="006B316F">
        <w:trPr>
          <w:trHeight w:val="360"/>
        </w:trPr>
        <w:tc>
          <w:tcPr>
            <w:tcW w:w="3686" w:type="dxa"/>
            <w:gridSpan w:val="4"/>
            <w:tcBorders>
              <w:left w:val="single" w:sz="12" w:space="0" w:color="auto"/>
              <w:right w:val="single" w:sz="12" w:space="0" w:color="auto"/>
            </w:tcBorders>
            <w:vAlign w:val="center"/>
          </w:tcPr>
          <w:p w14:paraId="1EA2103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557F06"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CF6EFF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861521E"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08980BE3" w14:textId="77777777" w:rsidR="0030205F" w:rsidRPr="00B71148" w:rsidRDefault="0030205F" w:rsidP="006B316F">
            <w:pPr>
              <w:pStyle w:val="aff"/>
              <w:jc w:val="center"/>
              <w:rPr>
                <w:sz w:val="28"/>
                <w:szCs w:val="28"/>
                <w:lang w:val="uk-UA"/>
              </w:rPr>
            </w:pPr>
          </w:p>
        </w:tc>
      </w:tr>
      <w:tr w:rsidR="0030205F" w:rsidRPr="00B71148" w14:paraId="13832826" w14:textId="77777777" w:rsidTr="006B316F">
        <w:trPr>
          <w:trHeight w:val="360"/>
        </w:trPr>
        <w:tc>
          <w:tcPr>
            <w:tcW w:w="3686" w:type="dxa"/>
            <w:gridSpan w:val="4"/>
            <w:tcBorders>
              <w:left w:val="single" w:sz="12" w:space="0" w:color="auto"/>
              <w:right w:val="single" w:sz="12" w:space="0" w:color="auto"/>
            </w:tcBorders>
            <w:vAlign w:val="center"/>
          </w:tcPr>
          <w:p w14:paraId="210C339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C250372"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14:paraId="63021E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35733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2365CD56" w14:textId="77777777" w:rsidR="0030205F" w:rsidRPr="00B71148" w:rsidRDefault="0030205F" w:rsidP="006B316F">
            <w:pPr>
              <w:pStyle w:val="aff"/>
              <w:jc w:val="center"/>
              <w:rPr>
                <w:sz w:val="28"/>
                <w:szCs w:val="28"/>
                <w:lang w:val="uk-UA"/>
              </w:rPr>
            </w:pPr>
          </w:p>
        </w:tc>
      </w:tr>
      <w:tr w:rsidR="0030205F" w:rsidRPr="00B71148" w14:paraId="1769C392" w14:textId="77777777" w:rsidTr="006B316F">
        <w:trPr>
          <w:trHeight w:val="360"/>
        </w:trPr>
        <w:tc>
          <w:tcPr>
            <w:tcW w:w="3686" w:type="dxa"/>
            <w:gridSpan w:val="4"/>
            <w:tcBorders>
              <w:left w:val="single" w:sz="12" w:space="0" w:color="auto"/>
              <w:right w:val="single" w:sz="12" w:space="0" w:color="auto"/>
            </w:tcBorders>
            <w:vAlign w:val="center"/>
          </w:tcPr>
          <w:p w14:paraId="29A7ED5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A4994B3"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63DA6C4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D796E3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685D5D9" w14:textId="77777777" w:rsidR="0030205F" w:rsidRPr="00B71148" w:rsidRDefault="0030205F" w:rsidP="006B316F">
            <w:pPr>
              <w:pStyle w:val="aff"/>
              <w:jc w:val="center"/>
              <w:rPr>
                <w:sz w:val="28"/>
                <w:szCs w:val="28"/>
                <w:lang w:val="uk-UA"/>
              </w:rPr>
            </w:pPr>
          </w:p>
        </w:tc>
      </w:tr>
      <w:tr w:rsidR="0030205F" w:rsidRPr="00B71148" w14:paraId="05758814" w14:textId="77777777" w:rsidTr="006B316F">
        <w:trPr>
          <w:trHeight w:val="360"/>
        </w:trPr>
        <w:tc>
          <w:tcPr>
            <w:tcW w:w="3686" w:type="dxa"/>
            <w:gridSpan w:val="4"/>
            <w:tcBorders>
              <w:left w:val="single" w:sz="12" w:space="0" w:color="auto"/>
              <w:right w:val="single" w:sz="12" w:space="0" w:color="auto"/>
            </w:tcBorders>
            <w:vAlign w:val="center"/>
          </w:tcPr>
          <w:p w14:paraId="4F80746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DFF893D" w14:textId="77777777"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14:paraId="1F40A481"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DF3BD50" w14:textId="77777777"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14:paraId="5AB24E5F" w14:textId="77777777" w:rsidR="0030205F" w:rsidRPr="00B71148" w:rsidRDefault="0030205F" w:rsidP="006B316F">
            <w:pPr>
              <w:pStyle w:val="aff"/>
              <w:jc w:val="center"/>
              <w:rPr>
                <w:sz w:val="28"/>
                <w:szCs w:val="28"/>
                <w:lang w:val="uk-UA"/>
              </w:rPr>
            </w:pPr>
          </w:p>
        </w:tc>
      </w:tr>
      <w:tr w:rsidR="0030205F" w:rsidRPr="00065E31" w14:paraId="0316560F" w14:textId="77777777" w:rsidTr="006B316F">
        <w:trPr>
          <w:trHeight w:val="360"/>
        </w:trPr>
        <w:tc>
          <w:tcPr>
            <w:tcW w:w="3686" w:type="dxa"/>
            <w:gridSpan w:val="4"/>
            <w:tcBorders>
              <w:left w:val="single" w:sz="12" w:space="0" w:color="auto"/>
              <w:right w:val="single" w:sz="12" w:space="0" w:color="auto"/>
            </w:tcBorders>
            <w:vAlign w:val="center"/>
          </w:tcPr>
          <w:p w14:paraId="08F21A85"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F01D15"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7898946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108140B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99C0FC8" w14:textId="77777777" w:rsidR="0030205F" w:rsidRPr="00B71148" w:rsidRDefault="0030205F" w:rsidP="006B316F">
            <w:pPr>
              <w:pStyle w:val="aff"/>
              <w:jc w:val="center"/>
              <w:rPr>
                <w:sz w:val="28"/>
                <w:szCs w:val="28"/>
                <w:lang w:val="uk-UA"/>
              </w:rPr>
            </w:pPr>
          </w:p>
        </w:tc>
      </w:tr>
      <w:tr w:rsidR="0030205F" w:rsidRPr="00B71148" w14:paraId="1C1C204D" w14:textId="77777777" w:rsidTr="006B316F">
        <w:trPr>
          <w:trHeight w:val="360"/>
        </w:trPr>
        <w:tc>
          <w:tcPr>
            <w:tcW w:w="3686" w:type="dxa"/>
            <w:gridSpan w:val="4"/>
            <w:tcBorders>
              <w:left w:val="single" w:sz="12" w:space="0" w:color="auto"/>
              <w:right w:val="single" w:sz="12" w:space="0" w:color="auto"/>
            </w:tcBorders>
            <w:vAlign w:val="center"/>
          </w:tcPr>
          <w:p w14:paraId="0AF02E3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B2A4A6E" w14:textId="77777777"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14:paraId="607622E2"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2F252D37" w14:textId="77777777"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14:paraId="40446D26" w14:textId="77777777" w:rsidR="0030205F" w:rsidRPr="00B71148" w:rsidRDefault="0030205F" w:rsidP="006B316F">
            <w:pPr>
              <w:pStyle w:val="aff"/>
              <w:jc w:val="center"/>
              <w:rPr>
                <w:sz w:val="28"/>
                <w:szCs w:val="28"/>
                <w:lang w:val="uk-UA"/>
              </w:rPr>
            </w:pPr>
          </w:p>
        </w:tc>
      </w:tr>
      <w:tr w:rsidR="0030205F" w:rsidRPr="00B71148" w14:paraId="6EAA739A" w14:textId="77777777" w:rsidTr="006B316F">
        <w:trPr>
          <w:trHeight w:val="360"/>
        </w:trPr>
        <w:tc>
          <w:tcPr>
            <w:tcW w:w="3686" w:type="dxa"/>
            <w:gridSpan w:val="4"/>
            <w:tcBorders>
              <w:left w:val="single" w:sz="12" w:space="0" w:color="auto"/>
              <w:right w:val="single" w:sz="12" w:space="0" w:color="auto"/>
            </w:tcBorders>
            <w:vAlign w:val="center"/>
          </w:tcPr>
          <w:p w14:paraId="7E0FE71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32225C4"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00FAF2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4BEB0E0"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62944F13" w14:textId="77777777" w:rsidR="0030205F" w:rsidRPr="00B71148" w:rsidRDefault="0030205F" w:rsidP="006B316F">
            <w:pPr>
              <w:pStyle w:val="aff"/>
              <w:jc w:val="center"/>
              <w:rPr>
                <w:sz w:val="28"/>
                <w:szCs w:val="28"/>
                <w:lang w:val="uk-UA"/>
              </w:rPr>
            </w:pPr>
          </w:p>
        </w:tc>
      </w:tr>
      <w:tr w:rsidR="0030205F" w:rsidRPr="00B71148" w14:paraId="29770BBF" w14:textId="77777777" w:rsidTr="006B316F">
        <w:trPr>
          <w:trHeight w:val="360"/>
        </w:trPr>
        <w:tc>
          <w:tcPr>
            <w:tcW w:w="3686" w:type="dxa"/>
            <w:gridSpan w:val="4"/>
            <w:tcBorders>
              <w:left w:val="single" w:sz="12" w:space="0" w:color="auto"/>
              <w:right w:val="single" w:sz="12" w:space="0" w:color="auto"/>
            </w:tcBorders>
            <w:vAlign w:val="center"/>
          </w:tcPr>
          <w:p w14:paraId="1C21C3C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603AE6" w14:textId="77777777"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14:paraId="44C07DB2" w14:textId="77777777"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14:paraId="27A2DDF9" w14:textId="77777777"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14:paraId="2E2A57CC" w14:textId="77777777" w:rsidR="0030205F" w:rsidRPr="00B71148" w:rsidRDefault="0030205F" w:rsidP="006B316F">
            <w:pPr>
              <w:pStyle w:val="aff"/>
              <w:jc w:val="center"/>
              <w:rPr>
                <w:sz w:val="28"/>
                <w:szCs w:val="28"/>
                <w:lang w:val="uk-UA"/>
              </w:rPr>
            </w:pPr>
          </w:p>
        </w:tc>
      </w:tr>
      <w:tr w:rsidR="0030205F" w:rsidRPr="00B71148" w14:paraId="73872FDC" w14:textId="77777777" w:rsidTr="006B316F">
        <w:trPr>
          <w:trHeight w:val="360"/>
        </w:trPr>
        <w:tc>
          <w:tcPr>
            <w:tcW w:w="3686" w:type="dxa"/>
            <w:gridSpan w:val="4"/>
            <w:tcBorders>
              <w:left w:val="single" w:sz="12" w:space="0" w:color="auto"/>
              <w:right w:val="single" w:sz="12" w:space="0" w:color="auto"/>
            </w:tcBorders>
            <w:vAlign w:val="center"/>
          </w:tcPr>
          <w:p w14:paraId="570A61A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451E1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44B435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266297B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F6291FC" w14:textId="77777777" w:rsidR="0030205F" w:rsidRPr="00B71148" w:rsidRDefault="0030205F" w:rsidP="006B316F">
            <w:pPr>
              <w:pStyle w:val="aff"/>
              <w:jc w:val="center"/>
              <w:rPr>
                <w:sz w:val="28"/>
                <w:szCs w:val="28"/>
                <w:lang w:val="uk-UA"/>
              </w:rPr>
            </w:pPr>
          </w:p>
        </w:tc>
      </w:tr>
      <w:tr w:rsidR="0030205F" w:rsidRPr="00B71148" w14:paraId="3737053D" w14:textId="77777777" w:rsidTr="006B316F">
        <w:trPr>
          <w:trHeight w:val="360"/>
        </w:trPr>
        <w:tc>
          <w:tcPr>
            <w:tcW w:w="3686" w:type="dxa"/>
            <w:gridSpan w:val="4"/>
            <w:tcBorders>
              <w:left w:val="single" w:sz="12" w:space="0" w:color="auto"/>
              <w:right w:val="single" w:sz="12" w:space="0" w:color="auto"/>
            </w:tcBorders>
            <w:vAlign w:val="center"/>
          </w:tcPr>
          <w:p w14:paraId="2443F76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E779E4F"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2E011FC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C2C0DE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11E01C7" w14:textId="77777777" w:rsidR="0030205F" w:rsidRPr="00B71148" w:rsidRDefault="0030205F" w:rsidP="006B316F">
            <w:pPr>
              <w:pStyle w:val="aff"/>
              <w:jc w:val="center"/>
              <w:rPr>
                <w:sz w:val="28"/>
                <w:szCs w:val="28"/>
                <w:lang w:val="uk-UA"/>
              </w:rPr>
            </w:pPr>
          </w:p>
        </w:tc>
      </w:tr>
      <w:tr w:rsidR="0030205F" w:rsidRPr="00B71148" w14:paraId="1E118489" w14:textId="77777777" w:rsidTr="006B316F">
        <w:trPr>
          <w:trHeight w:val="360"/>
        </w:trPr>
        <w:tc>
          <w:tcPr>
            <w:tcW w:w="3686" w:type="dxa"/>
            <w:gridSpan w:val="4"/>
            <w:tcBorders>
              <w:left w:val="single" w:sz="12" w:space="0" w:color="auto"/>
              <w:right w:val="single" w:sz="12" w:space="0" w:color="auto"/>
            </w:tcBorders>
            <w:vAlign w:val="center"/>
          </w:tcPr>
          <w:p w14:paraId="54D0B5BF"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5D9504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CE8AEB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583B24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085ACA5A" w14:textId="77777777" w:rsidR="0030205F" w:rsidRPr="00B71148" w:rsidRDefault="0030205F" w:rsidP="006B316F">
            <w:pPr>
              <w:pStyle w:val="aff"/>
              <w:jc w:val="center"/>
              <w:rPr>
                <w:sz w:val="28"/>
                <w:szCs w:val="28"/>
                <w:lang w:val="uk-UA"/>
              </w:rPr>
            </w:pPr>
          </w:p>
        </w:tc>
      </w:tr>
      <w:tr w:rsidR="0030205F" w:rsidRPr="00B71148" w14:paraId="3EF64637" w14:textId="77777777" w:rsidTr="006B316F">
        <w:trPr>
          <w:trHeight w:val="360"/>
        </w:trPr>
        <w:tc>
          <w:tcPr>
            <w:tcW w:w="3686" w:type="dxa"/>
            <w:gridSpan w:val="4"/>
            <w:tcBorders>
              <w:left w:val="single" w:sz="12" w:space="0" w:color="auto"/>
              <w:right w:val="single" w:sz="12" w:space="0" w:color="auto"/>
            </w:tcBorders>
            <w:vAlign w:val="center"/>
          </w:tcPr>
          <w:p w14:paraId="21164B3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F4F855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8BA718E"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3A33B9E"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832C683" w14:textId="77777777" w:rsidR="0030205F" w:rsidRPr="00B71148" w:rsidRDefault="0030205F" w:rsidP="006B316F">
            <w:pPr>
              <w:pStyle w:val="aff"/>
              <w:jc w:val="center"/>
              <w:rPr>
                <w:sz w:val="28"/>
                <w:szCs w:val="28"/>
                <w:lang w:val="uk-UA"/>
              </w:rPr>
            </w:pPr>
          </w:p>
        </w:tc>
      </w:tr>
      <w:tr w:rsidR="0030205F" w:rsidRPr="00B71148" w14:paraId="7D99EB64" w14:textId="77777777" w:rsidTr="006B316F">
        <w:trPr>
          <w:trHeight w:val="360"/>
        </w:trPr>
        <w:tc>
          <w:tcPr>
            <w:tcW w:w="3686" w:type="dxa"/>
            <w:gridSpan w:val="4"/>
            <w:tcBorders>
              <w:left w:val="single" w:sz="12" w:space="0" w:color="auto"/>
              <w:right w:val="single" w:sz="12" w:space="0" w:color="auto"/>
            </w:tcBorders>
            <w:vAlign w:val="center"/>
          </w:tcPr>
          <w:p w14:paraId="08F06F6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EF21A2"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12E9FB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603C13"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7ED81D0" w14:textId="77777777" w:rsidR="0030205F" w:rsidRPr="00B71148" w:rsidRDefault="0030205F" w:rsidP="006B316F">
            <w:pPr>
              <w:pStyle w:val="aff"/>
              <w:jc w:val="center"/>
              <w:rPr>
                <w:sz w:val="28"/>
                <w:szCs w:val="28"/>
                <w:lang w:val="uk-UA"/>
              </w:rPr>
            </w:pPr>
          </w:p>
        </w:tc>
      </w:tr>
      <w:tr w:rsidR="0030205F" w:rsidRPr="00B71148" w14:paraId="6A4F7572" w14:textId="77777777" w:rsidTr="006B316F">
        <w:trPr>
          <w:trHeight w:val="360"/>
        </w:trPr>
        <w:tc>
          <w:tcPr>
            <w:tcW w:w="3686" w:type="dxa"/>
            <w:gridSpan w:val="4"/>
            <w:tcBorders>
              <w:left w:val="single" w:sz="12" w:space="0" w:color="auto"/>
              <w:right w:val="single" w:sz="12" w:space="0" w:color="auto"/>
            </w:tcBorders>
            <w:vAlign w:val="center"/>
          </w:tcPr>
          <w:p w14:paraId="14E84B93"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EA7FDC7"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DBF77AF"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5F5DD9"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6A02F9E" w14:textId="77777777" w:rsidR="0030205F" w:rsidRPr="00B71148" w:rsidRDefault="0030205F" w:rsidP="006B316F">
            <w:pPr>
              <w:pStyle w:val="aff"/>
              <w:jc w:val="center"/>
              <w:rPr>
                <w:sz w:val="28"/>
                <w:szCs w:val="28"/>
                <w:lang w:val="uk-UA"/>
              </w:rPr>
            </w:pPr>
          </w:p>
        </w:tc>
      </w:tr>
      <w:tr w:rsidR="0030205F" w:rsidRPr="00B71148" w14:paraId="67CF1C5D" w14:textId="77777777" w:rsidTr="006B316F">
        <w:trPr>
          <w:trHeight w:val="360"/>
        </w:trPr>
        <w:tc>
          <w:tcPr>
            <w:tcW w:w="3686" w:type="dxa"/>
            <w:gridSpan w:val="4"/>
            <w:tcBorders>
              <w:left w:val="single" w:sz="12" w:space="0" w:color="auto"/>
              <w:right w:val="single" w:sz="12" w:space="0" w:color="auto"/>
            </w:tcBorders>
            <w:vAlign w:val="center"/>
          </w:tcPr>
          <w:p w14:paraId="0559875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A99774"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4324133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5A02B352"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4A6386A" w14:textId="77777777" w:rsidR="0030205F" w:rsidRPr="00B71148" w:rsidRDefault="0030205F" w:rsidP="006B316F">
            <w:pPr>
              <w:pStyle w:val="aff"/>
              <w:jc w:val="center"/>
              <w:rPr>
                <w:sz w:val="28"/>
                <w:szCs w:val="28"/>
                <w:lang w:val="uk-UA"/>
              </w:rPr>
            </w:pPr>
          </w:p>
        </w:tc>
      </w:tr>
      <w:tr w:rsidR="0030205F" w:rsidRPr="00B71148" w14:paraId="7F836534" w14:textId="77777777" w:rsidTr="006B316F">
        <w:trPr>
          <w:trHeight w:val="360"/>
        </w:trPr>
        <w:tc>
          <w:tcPr>
            <w:tcW w:w="3686" w:type="dxa"/>
            <w:gridSpan w:val="4"/>
            <w:tcBorders>
              <w:left w:val="single" w:sz="12" w:space="0" w:color="auto"/>
              <w:right w:val="single" w:sz="12" w:space="0" w:color="auto"/>
            </w:tcBorders>
            <w:vAlign w:val="center"/>
          </w:tcPr>
          <w:p w14:paraId="0F7FFE2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C467E0E"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75EAF0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66DBED8"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B3F1E8A" w14:textId="77777777" w:rsidR="0030205F" w:rsidRPr="00B71148" w:rsidRDefault="0030205F" w:rsidP="006B316F">
            <w:pPr>
              <w:pStyle w:val="aff"/>
              <w:jc w:val="center"/>
              <w:rPr>
                <w:sz w:val="28"/>
                <w:szCs w:val="28"/>
                <w:lang w:val="uk-UA"/>
              </w:rPr>
            </w:pPr>
          </w:p>
        </w:tc>
      </w:tr>
      <w:tr w:rsidR="0030205F" w:rsidRPr="00B71148" w14:paraId="2F17D4F4" w14:textId="77777777" w:rsidTr="006B316F">
        <w:trPr>
          <w:trHeight w:hRule="exact" w:val="360"/>
        </w:trPr>
        <w:tc>
          <w:tcPr>
            <w:tcW w:w="3686" w:type="dxa"/>
            <w:gridSpan w:val="4"/>
            <w:tcBorders>
              <w:left w:val="single" w:sz="12" w:space="0" w:color="auto"/>
              <w:right w:val="single" w:sz="12" w:space="0" w:color="auto"/>
            </w:tcBorders>
            <w:vAlign w:val="center"/>
          </w:tcPr>
          <w:p w14:paraId="6ECE6A42"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7FCF553E"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500621AF"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164721A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41E2A66F" w14:textId="77777777" w:rsidR="0030205F" w:rsidRPr="00B71148" w:rsidRDefault="0030205F" w:rsidP="006B316F">
            <w:pPr>
              <w:pStyle w:val="aff"/>
              <w:jc w:val="center"/>
              <w:rPr>
                <w:szCs w:val="20"/>
                <w:lang w:val="uk-UA"/>
              </w:rPr>
            </w:pPr>
          </w:p>
        </w:tc>
      </w:tr>
      <w:tr w:rsidR="0030205F" w:rsidRPr="00B71148" w14:paraId="54E5FC97" w14:textId="77777777" w:rsidTr="006B316F">
        <w:trPr>
          <w:trHeight w:hRule="exact" w:val="360"/>
        </w:trPr>
        <w:tc>
          <w:tcPr>
            <w:tcW w:w="3686" w:type="dxa"/>
            <w:gridSpan w:val="4"/>
            <w:tcBorders>
              <w:left w:val="single" w:sz="12" w:space="0" w:color="auto"/>
              <w:right w:val="single" w:sz="12" w:space="0" w:color="auto"/>
            </w:tcBorders>
            <w:vAlign w:val="center"/>
          </w:tcPr>
          <w:p w14:paraId="40516C4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EB4DA1C"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4B201B9E"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29D06620"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AEA986A" w14:textId="77777777" w:rsidR="0030205F" w:rsidRPr="00B71148" w:rsidRDefault="0030205F" w:rsidP="006B316F">
            <w:pPr>
              <w:pStyle w:val="aff"/>
              <w:jc w:val="center"/>
              <w:rPr>
                <w:szCs w:val="20"/>
                <w:lang w:val="uk-UA"/>
              </w:rPr>
            </w:pPr>
          </w:p>
        </w:tc>
      </w:tr>
      <w:tr w:rsidR="0030205F" w:rsidRPr="00B71148" w14:paraId="0DF7C5EE" w14:textId="77777777" w:rsidTr="006B316F">
        <w:trPr>
          <w:trHeight w:hRule="exact" w:val="360"/>
        </w:trPr>
        <w:tc>
          <w:tcPr>
            <w:tcW w:w="3686" w:type="dxa"/>
            <w:gridSpan w:val="4"/>
            <w:tcBorders>
              <w:left w:val="single" w:sz="12" w:space="0" w:color="auto"/>
              <w:right w:val="single" w:sz="12" w:space="0" w:color="auto"/>
            </w:tcBorders>
            <w:vAlign w:val="center"/>
          </w:tcPr>
          <w:p w14:paraId="1617FD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316F9BBA"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1B5FFA5"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5E1D24F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1F1F471C" w14:textId="77777777" w:rsidR="0030205F" w:rsidRPr="00B71148" w:rsidRDefault="0030205F" w:rsidP="006B316F">
            <w:pPr>
              <w:pStyle w:val="aff"/>
              <w:jc w:val="center"/>
              <w:rPr>
                <w:szCs w:val="20"/>
                <w:lang w:val="uk-UA"/>
              </w:rPr>
            </w:pPr>
          </w:p>
        </w:tc>
      </w:tr>
      <w:tr w:rsidR="0030205F" w:rsidRPr="00B71148" w14:paraId="6519A487" w14:textId="77777777" w:rsidTr="006B316F">
        <w:trPr>
          <w:trHeight w:hRule="exact" w:val="360"/>
        </w:trPr>
        <w:tc>
          <w:tcPr>
            <w:tcW w:w="3686" w:type="dxa"/>
            <w:gridSpan w:val="4"/>
            <w:tcBorders>
              <w:left w:val="single" w:sz="12" w:space="0" w:color="auto"/>
              <w:right w:val="single" w:sz="12" w:space="0" w:color="auto"/>
            </w:tcBorders>
            <w:vAlign w:val="center"/>
          </w:tcPr>
          <w:p w14:paraId="7570FD3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B04629"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7805881"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01D01CE4"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27F10A02" w14:textId="77777777" w:rsidR="0030205F" w:rsidRPr="00B71148" w:rsidRDefault="0030205F" w:rsidP="006B316F">
            <w:pPr>
              <w:pStyle w:val="aff"/>
              <w:jc w:val="center"/>
              <w:rPr>
                <w:szCs w:val="20"/>
                <w:lang w:val="uk-UA"/>
              </w:rPr>
            </w:pPr>
          </w:p>
        </w:tc>
      </w:tr>
      <w:tr w:rsidR="0030205F" w:rsidRPr="00B71148" w14:paraId="4E47A063" w14:textId="77777777" w:rsidTr="006B316F">
        <w:trPr>
          <w:trHeight w:hRule="exact" w:val="360"/>
        </w:trPr>
        <w:tc>
          <w:tcPr>
            <w:tcW w:w="3686" w:type="dxa"/>
            <w:gridSpan w:val="4"/>
            <w:tcBorders>
              <w:left w:val="single" w:sz="12" w:space="0" w:color="auto"/>
              <w:right w:val="single" w:sz="12" w:space="0" w:color="auto"/>
            </w:tcBorders>
            <w:vAlign w:val="center"/>
          </w:tcPr>
          <w:p w14:paraId="23C9A98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7A969D"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1BF0B956"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7D02E9D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73D1AF86" w14:textId="77777777" w:rsidR="0030205F" w:rsidRPr="00B71148" w:rsidRDefault="0030205F" w:rsidP="006B316F">
            <w:pPr>
              <w:pStyle w:val="aff"/>
              <w:jc w:val="center"/>
              <w:rPr>
                <w:szCs w:val="20"/>
                <w:lang w:val="uk-UA"/>
              </w:rPr>
            </w:pPr>
          </w:p>
        </w:tc>
      </w:tr>
      <w:tr w:rsidR="0030205F" w:rsidRPr="00B71148" w14:paraId="0DEF40C8" w14:textId="77777777" w:rsidTr="006B316F">
        <w:trPr>
          <w:trHeight w:hRule="exact" w:val="360"/>
        </w:trPr>
        <w:tc>
          <w:tcPr>
            <w:tcW w:w="3686" w:type="dxa"/>
            <w:gridSpan w:val="4"/>
            <w:tcBorders>
              <w:left w:val="single" w:sz="12" w:space="0" w:color="auto"/>
              <w:right w:val="single" w:sz="12" w:space="0" w:color="auto"/>
            </w:tcBorders>
            <w:vAlign w:val="center"/>
          </w:tcPr>
          <w:p w14:paraId="2CE0E7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4B28BA20"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747928A0"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67187B8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1470DF5" w14:textId="77777777" w:rsidR="0030205F" w:rsidRPr="00B71148" w:rsidRDefault="0030205F" w:rsidP="006B316F">
            <w:pPr>
              <w:pStyle w:val="aff"/>
              <w:jc w:val="center"/>
              <w:rPr>
                <w:szCs w:val="20"/>
                <w:lang w:val="uk-UA"/>
              </w:rPr>
            </w:pPr>
          </w:p>
        </w:tc>
      </w:tr>
      <w:tr w:rsidR="0030205F" w:rsidRPr="00B71148" w14:paraId="449FAB64" w14:textId="77777777"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14:paraId="2E94E4CA" w14:textId="77777777"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14:paraId="2119F2B3" w14:textId="77777777"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14:paraId="7B808448" w14:textId="77777777"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14:paraId="0C5FB466" w14:textId="77777777"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14:paraId="4E985271" w14:textId="77777777" w:rsidR="0030205F" w:rsidRPr="00B71148" w:rsidRDefault="0030205F" w:rsidP="006B316F">
            <w:pPr>
              <w:pStyle w:val="aff"/>
              <w:jc w:val="center"/>
              <w:rPr>
                <w:szCs w:val="20"/>
                <w:lang w:val="uk-UA"/>
              </w:rPr>
            </w:pPr>
          </w:p>
        </w:tc>
      </w:tr>
      <w:tr w:rsidR="0030205F" w:rsidRPr="002D1CC9" w14:paraId="2CFD7CE9" w14:textId="77777777" w:rsidTr="006B316F">
        <w:trPr>
          <w:cantSplit/>
        </w:trPr>
        <w:tc>
          <w:tcPr>
            <w:tcW w:w="851" w:type="dxa"/>
            <w:tcBorders>
              <w:top w:val="nil"/>
              <w:left w:val="single" w:sz="12" w:space="0" w:color="auto"/>
              <w:right w:val="single" w:sz="12" w:space="0" w:color="auto"/>
            </w:tcBorders>
            <w:vAlign w:val="center"/>
          </w:tcPr>
          <w:p w14:paraId="3C7EFC36" w14:textId="77777777"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14:paraId="6E9E7822" w14:textId="77777777"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14:paraId="5073AC5B" w14:textId="77777777"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14:paraId="00A81094" w14:textId="77777777"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14:paraId="4A90B85C" w14:textId="77777777"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2D1CC9" w14:paraId="4B7001DF" w14:textId="77777777" w:rsidTr="006B316F">
        <w:trPr>
          <w:cantSplit/>
        </w:trPr>
        <w:tc>
          <w:tcPr>
            <w:tcW w:w="851" w:type="dxa"/>
            <w:tcBorders>
              <w:left w:val="single" w:sz="12" w:space="0" w:color="auto"/>
              <w:bottom w:val="nil"/>
              <w:right w:val="single" w:sz="12" w:space="0" w:color="auto"/>
            </w:tcBorders>
            <w:vAlign w:val="center"/>
          </w:tcPr>
          <w:p w14:paraId="13ADD3A2" w14:textId="77777777"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14:paraId="0E9CB14A"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2C4A29A5"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14:paraId="342C568A" w14:textId="77777777"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14:paraId="2400BD6F" w14:textId="77777777" w:rsidR="0030205F" w:rsidRPr="00B71148" w:rsidRDefault="0030205F" w:rsidP="006B316F">
            <w:pPr>
              <w:pStyle w:val="aff"/>
              <w:jc w:val="center"/>
              <w:rPr>
                <w:sz w:val="22"/>
                <w:szCs w:val="20"/>
                <w:lang w:val="uk-UA"/>
              </w:rPr>
            </w:pPr>
          </w:p>
        </w:tc>
      </w:tr>
      <w:tr w:rsidR="0030205F" w:rsidRPr="0030205F" w14:paraId="7B9D4098" w14:textId="77777777" w:rsidTr="006B316F">
        <w:trPr>
          <w:cantSplit/>
        </w:trPr>
        <w:tc>
          <w:tcPr>
            <w:tcW w:w="851" w:type="dxa"/>
            <w:tcBorders>
              <w:top w:val="single" w:sz="12" w:space="0" w:color="auto"/>
              <w:left w:val="single" w:sz="12" w:space="0" w:color="auto"/>
              <w:bottom w:val="nil"/>
              <w:right w:val="single" w:sz="12" w:space="0" w:color="auto"/>
            </w:tcBorders>
            <w:vAlign w:val="center"/>
          </w:tcPr>
          <w:p w14:paraId="2304AAD8" w14:textId="77777777"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14:paraId="051AEA5A" w14:textId="77777777"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14:paraId="749D35EA" w14:textId="77777777"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14:paraId="4E2A4D30" w14:textId="77777777"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14:paraId="47E01BF4" w14:textId="77777777" w:rsidR="0030205F" w:rsidRPr="00B71148" w:rsidRDefault="0030205F" w:rsidP="006B316F">
            <w:pPr>
              <w:pStyle w:val="aff"/>
              <w:jc w:val="center"/>
              <w:rPr>
                <w:sz w:val="22"/>
                <w:szCs w:val="20"/>
                <w:lang w:val="uk-UA"/>
              </w:rPr>
            </w:pPr>
          </w:p>
        </w:tc>
      </w:tr>
      <w:tr w:rsidR="0030205F" w:rsidRPr="0030205F" w14:paraId="50D1BBA3" w14:textId="77777777" w:rsidTr="006B316F">
        <w:trPr>
          <w:cantSplit/>
        </w:trPr>
        <w:tc>
          <w:tcPr>
            <w:tcW w:w="851" w:type="dxa"/>
            <w:tcBorders>
              <w:top w:val="single" w:sz="12" w:space="0" w:color="auto"/>
              <w:left w:val="single" w:sz="12" w:space="0" w:color="auto"/>
              <w:right w:val="single" w:sz="12" w:space="0" w:color="auto"/>
            </w:tcBorders>
            <w:vAlign w:val="center"/>
          </w:tcPr>
          <w:p w14:paraId="5AC40911" w14:textId="77777777"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14:paraId="2D9CC923"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14:paraId="72DD1622" w14:textId="77777777"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14:paraId="26A70F10" w14:textId="77777777"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14:paraId="71F9A443" w14:textId="77777777"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14:paraId="111F9B2C" w14:textId="77777777" w:rsidR="0030205F" w:rsidRPr="00B71148" w:rsidRDefault="0030205F" w:rsidP="006B316F">
            <w:pPr>
              <w:pStyle w:val="aff"/>
              <w:jc w:val="center"/>
              <w:rPr>
                <w:sz w:val="22"/>
                <w:szCs w:val="20"/>
                <w:lang w:val="uk-UA"/>
              </w:rPr>
            </w:pPr>
          </w:p>
          <w:p w14:paraId="0490B224" w14:textId="77777777"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14:paraId="3E0EC9AC" w14:textId="77777777"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14:paraId="585BA6F8" w14:textId="77777777"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14:paraId="4F216FFA" w14:textId="77777777"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14:paraId="586A2E53" w14:textId="77777777" w:rsidTr="006B316F">
        <w:trPr>
          <w:cantSplit/>
        </w:trPr>
        <w:tc>
          <w:tcPr>
            <w:tcW w:w="851" w:type="dxa"/>
            <w:tcBorders>
              <w:left w:val="single" w:sz="12" w:space="0" w:color="auto"/>
              <w:right w:val="single" w:sz="12" w:space="0" w:color="auto"/>
            </w:tcBorders>
            <w:vAlign w:val="center"/>
          </w:tcPr>
          <w:p w14:paraId="191832AF"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14:paraId="505D2E94"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14:paraId="21D0B6CA"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F0120B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49523686" w14:textId="77777777"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14:paraId="7202852C"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65BBE8A9" w14:textId="77777777"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14:paraId="74D98903" w14:textId="77777777"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14:paraId="0ECC48D6" w14:textId="77777777" w:rsidTr="006B316F">
        <w:trPr>
          <w:cantSplit/>
        </w:trPr>
        <w:tc>
          <w:tcPr>
            <w:tcW w:w="851" w:type="dxa"/>
            <w:tcBorders>
              <w:left w:val="single" w:sz="12" w:space="0" w:color="auto"/>
              <w:right w:val="single" w:sz="12" w:space="0" w:color="auto"/>
            </w:tcBorders>
            <w:vAlign w:val="center"/>
          </w:tcPr>
          <w:p w14:paraId="7C801844" w14:textId="77777777"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14:paraId="592FDB0B" w14:textId="77777777"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14:paraId="1BF31608"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7A0ECF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53B0E666" w14:textId="77777777"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14:paraId="4483C93F" w14:textId="77777777"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14:paraId="38F162A1" w14:textId="77777777" w:rsidTr="006B316F">
        <w:trPr>
          <w:cantSplit/>
        </w:trPr>
        <w:tc>
          <w:tcPr>
            <w:tcW w:w="851" w:type="dxa"/>
            <w:tcBorders>
              <w:left w:val="single" w:sz="12" w:space="0" w:color="auto"/>
              <w:right w:val="single" w:sz="12" w:space="0" w:color="auto"/>
            </w:tcBorders>
            <w:vAlign w:val="center"/>
          </w:tcPr>
          <w:p w14:paraId="4E12F024"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14:paraId="479369F9" w14:textId="77777777"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14:paraId="7D554793"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4BA7D59A"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00BA50E3"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06BDC313" w14:textId="77777777" w:rsidR="0030205F" w:rsidRPr="00B71148" w:rsidRDefault="0030205F" w:rsidP="0030205F">
            <w:pPr>
              <w:pStyle w:val="aff"/>
              <w:rPr>
                <w:sz w:val="22"/>
                <w:szCs w:val="20"/>
                <w:lang w:val="uk-UA"/>
              </w:rPr>
            </w:pPr>
          </w:p>
        </w:tc>
      </w:tr>
      <w:tr w:rsidR="0030205F" w:rsidRPr="0030205F" w14:paraId="689C527B" w14:textId="77777777" w:rsidTr="006B316F">
        <w:trPr>
          <w:cantSplit/>
        </w:trPr>
        <w:tc>
          <w:tcPr>
            <w:tcW w:w="851" w:type="dxa"/>
            <w:tcBorders>
              <w:left w:val="single" w:sz="12" w:space="0" w:color="auto"/>
              <w:bottom w:val="single" w:sz="12" w:space="0" w:color="auto"/>
              <w:right w:val="single" w:sz="12" w:space="0" w:color="auto"/>
            </w:tcBorders>
            <w:vAlign w:val="center"/>
          </w:tcPr>
          <w:p w14:paraId="1F619EB5"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14:paraId="7F124A3C" w14:textId="77777777"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14:paraId="7BB6E0BF"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14:paraId="31D8F074"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6A8D6FB9"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4F040763" w14:textId="77777777" w:rsidR="0030205F" w:rsidRPr="00B71148" w:rsidRDefault="0030205F" w:rsidP="0030205F">
            <w:pPr>
              <w:pStyle w:val="aff"/>
              <w:rPr>
                <w:sz w:val="22"/>
                <w:szCs w:val="20"/>
                <w:lang w:val="uk-UA"/>
              </w:rPr>
            </w:pPr>
          </w:p>
        </w:tc>
      </w:tr>
    </w:tbl>
    <w:p w14:paraId="501519A4" w14:textId="77777777" w:rsidR="006B316F" w:rsidRDefault="006B316F">
      <w:pPr>
        <w:rPr>
          <w:rFonts w:ascii="Times New Roman" w:hAnsi="Times New Roman"/>
          <w:sz w:val="24"/>
          <w:lang w:val="uk-UA"/>
        </w:rPr>
      </w:pPr>
      <w:r>
        <w:rPr>
          <w:lang w:val="uk-UA"/>
        </w:rPr>
        <w:br w:type="page"/>
      </w:r>
    </w:p>
    <w:p w14:paraId="54858411"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14:paraId="212851B3"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14:paraId="22D30B7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14:paraId="156C4427"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14:paraId="757F572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14:paraId="31400602" w14:textId="77777777"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14:paraId="00333819"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14:paraId="47FBC17E"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14:paraId="203AD146"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14:paraId="0B7B2BC5"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14:paraId="0F4AE708" w14:textId="77777777" w:rsidR="006B316F" w:rsidRPr="006B316F" w:rsidRDefault="006B316F" w:rsidP="006B316F">
      <w:pPr>
        <w:pStyle w:val="aff1"/>
        <w:spacing w:line="240" w:lineRule="auto"/>
        <w:ind w:firstLine="0"/>
        <w:contextualSpacing/>
        <w:jc w:val="center"/>
        <w:rPr>
          <w:rFonts w:cs="Times New Roman"/>
          <w:lang w:val="uk-UA"/>
        </w:rPr>
      </w:pPr>
    </w:p>
    <w:p w14:paraId="478DD5CD" w14:textId="77777777"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14:paraId="275006A5"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14:paraId="441BB45E"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14:paraId="75E35E79" w14:textId="77777777"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14:paraId="2EAC507A"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14:paraId="2398305D" w14:textId="77777777" w:rsidR="006B316F" w:rsidRPr="006B316F" w:rsidRDefault="006B316F" w:rsidP="006B316F">
      <w:pPr>
        <w:pStyle w:val="aff1"/>
        <w:spacing w:line="240" w:lineRule="auto"/>
        <w:ind w:firstLine="0"/>
        <w:contextualSpacing/>
        <w:jc w:val="center"/>
        <w:rPr>
          <w:rFonts w:cs="Times New Roman"/>
          <w:szCs w:val="28"/>
          <w:lang w:val="uk-UA"/>
        </w:rPr>
      </w:pPr>
    </w:p>
    <w:p w14:paraId="208423AC" w14:textId="77777777"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14:paraId="085946B1" w14:textId="77777777" w:rsidR="006B316F" w:rsidRPr="006B316F" w:rsidRDefault="006B316F" w:rsidP="006B316F">
      <w:pPr>
        <w:pStyle w:val="aff1"/>
        <w:spacing w:line="240" w:lineRule="auto"/>
        <w:ind w:firstLine="0"/>
        <w:contextualSpacing/>
        <w:jc w:val="center"/>
        <w:rPr>
          <w:rFonts w:cs="Times New Roman"/>
          <w:szCs w:val="28"/>
          <w:lang w:val="uk-UA"/>
        </w:rPr>
      </w:pPr>
    </w:p>
    <w:p w14:paraId="63F9B988" w14:textId="77777777"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14:paraId="7E4F9050" w14:textId="77777777"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14:paraId="4D603B35" w14:textId="77777777" w:rsidR="006B316F" w:rsidRPr="006B316F" w:rsidRDefault="006B316F" w:rsidP="006B316F">
      <w:pPr>
        <w:pStyle w:val="aff1"/>
        <w:spacing w:line="240" w:lineRule="auto"/>
        <w:ind w:firstLine="0"/>
        <w:contextualSpacing/>
        <w:jc w:val="center"/>
        <w:rPr>
          <w:rFonts w:cs="Times New Roman"/>
          <w:szCs w:val="28"/>
          <w:lang w:val="uk-UA"/>
        </w:rPr>
      </w:pPr>
    </w:p>
    <w:p w14:paraId="7FCC3AB0"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14:paraId="58F47B5B"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r>
        <w:rPr>
          <w:rFonts w:cs="Times New Roman"/>
          <w:szCs w:val="28"/>
          <w:u w:val="single"/>
          <w:lang w:val="uk-UA"/>
        </w:rPr>
        <w:t>Росіца МАНЄВА</w:t>
      </w:r>
    </w:p>
    <w:p w14:paraId="362D30FE" w14:textId="77777777"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14:paraId="7EBD5F6E" w14:textId="77777777"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14:paraId="4202F306" w14:textId="77777777"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14:paraId="063214F6" w14:textId="77777777"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14:paraId="4A5AC46F" w14:textId="77777777"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14:paraId="172EB077"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14:paraId="75348C6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14:paraId="7BFB876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14:paraId="7B86BD4E"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14:paraId="7B19446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14:paraId="1362395A"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14:paraId="3A3EF701"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14:paraId="1C96BBE1"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14:paraId="5DB26A66"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14:paraId="20A8A5B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14:paraId="00EA5572"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14:paraId="38DCA27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14:paraId="0351CE4F"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14:paraId="74645D2D"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14:paraId="49577532"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14:paraId="3B37D4A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14:paraId="67E6148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14:paraId="00AEAE01"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14:paraId="485614DC"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14:paraId="296B141E"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14:paraId="0BEF79D3"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14:paraId="7D214C98"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14:paraId="01846539"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14:paraId="4F2BF4E0" w14:textId="77777777" w:rsidR="002250D5" w:rsidRPr="002250D5" w:rsidRDefault="002D1CC9"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14:paraId="645E25EB" w14:textId="77777777"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14:paraId="0AE186EF" w14:textId="77777777"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14:paraId="09023B25" w14:textId="77777777"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14:paraId="6DCDE93F" w14:textId="77777777" w:rsidTr="005117FF">
        <w:trPr>
          <w:trHeight w:val="340"/>
        </w:trPr>
        <w:tc>
          <w:tcPr>
            <w:tcW w:w="2043" w:type="dxa"/>
            <w:vMerge w:val="restart"/>
            <w:vAlign w:val="center"/>
          </w:tcPr>
          <w:p w14:paraId="35A3B663" w14:textId="77777777"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14:paraId="6498B36D" w14:textId="77777777"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14:paraId="51285708" w14:textId="77777777"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14:paraId="139FA01B" w14:textId="77777777"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14:paraId="6F0C88F6" w14:textId="77777777" w:rsidTr="005117FF">
        <w:trPr>
          <w:trHeight w:val="340"/>
        </w:trPr>
        <w:tc>
          <w:tcPr>
            <w:tcW w:w="2043" w:type="dxa"/>
            <w:vMerge/>
            <w:vAlign w:val="center"/>
          </w:tcPr>
          <w:p w14:paraId="0F7A13FF" w14:textId="77777777" w:rsidR="005117FF" w:rsidRDefault="005117FF" w:rsidP="004B42EB">
            <w:pPr>
              <w:pStyle w:val="aff1"/>
              <w:spacing w:line="240" w:lineRule="auto"/>
              <w:ind w:firstLine="0"/>
              <w:jc w:val="center"/>
              <w:rPr>
                <w:szCs w:val="28"/>
                <w:lang w:val="uk-UA"/>
              </w:rPr>
            </w:pPr>
          </w:p>
        </w:tc>
        <w:tc>
          <w:tcPr>
            <w:tcW w:w="2777" w:type="dxa"/>
            <w:vMerge/>
            <w:vAlign w:val="center"/>
          </w:tcPr>
          <w:p w14:paraId="595DC5B9" w14:textId="77777777" w:rsidR="005117FF" w:rsidRDefault="005117FF" w:rsidP="004B42EB">
            <w:pPr>
              <w:pStyle w:val="aff1"/>
              <w:spacing w:line="240" w:lineRule="auto"/>
              <w:ind w:firstLine="0"/>
              <w:jc w:val="center"/>
              <w:rPr>
                <w:szCs w:val="28"/>
                <w:lang w:val="uk-UA"/>
              </w:rPr>
            </w:pPr>
          </w:p>
        </w:tc>
        <w:tc>
          <w:tcPr>
            <w:tcW w:w="1276" w:type="dxa"/>
            <w:vAlign w:val="center"/>
          </w:tcPr>
          <w:p w14:paraId="7D772AD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5FB44643" w14:textId="77777777"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14:paraId="21F85A6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4FB1B228" w14:textId="77777777" w:rsidR="005117FF" w:rsidRDefault="005117FF" w:rsidP="004B42EB">
            <w:pPr>
              <w:pStyle w:val="aff1"/>
              <w:spacing w:line="240" w:lineRule="auto"/>
              <w:ind w:firstLine="0"/>
              <w:jc w:val="center"/>
              <w:rPr>
                <w:szCs w:val="28"/>
                <w:lang w:val="uk-UA"/>
              </w:rPr>
            </w:pPr>
            <w:r>
              <w:rPr>
                <w:szCs w:val="28"/>
                <w:lang w:val="uk-UA"/>
              </w:rPr>
              <w:t>Підпис</w:t>
            </w:r>
          </w:p>
        </w:tc>
      </w:tr>
      <w:tr w:rsidR="005117FF" w14:paraId="16E22740" w14:textId="77777777" w:rsidTr="005117FF">
        <w:trPr>
          <w:trHeight w:val="340"/>
        </w:trPr>
        <w:tc>
          <w:tcPr>
            <w:tcW w:w="2043" w:type="dxa"/>
            <w:vAlign w:val="center"/>
          </w:tcPr>
          <w:p w14:paraId="4EEF3CCD" w14:textId="77777777" w:rsidR="005117FF" w:rsidRDefault="005117FF" w:rsidP="004B42EB">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14:paraId="4AFC72FE" w14:textId="77777777" w:rsidR="005117FF" w:rsidRDefault="005117FF" w:rsidP="004B42EB">
            <w:pPr>
              <w:pStyle w:val="aff1"/>
              <w:spacing w:line="240" w:lineRule="auto"/>
              <w:ind w:firstLine="0"/>
              <w:jc w:val="left"/>
              <w:rPr>
                <w:szCs w:val="28"/>
                <w:lang w:val="uk-UA"/>
              </w:rPr>
            </w:pPr>
            <w:r>
              <w:rPr>
                <w:szCs w:val="28"/>
                <w:lang w:val="uk-UA"/>
              </w:rPr>
              <w:t>Росіца МАНЄВА,</w:t>
            </w:r>
            <w:r>
              <w:rPr>
                <w:szCs w:val="28"/>
                <w:lang w:val="uk-UA"/>
              </w:rPr>
              <w:br/>
              <w:t>викладач</w:t>
            </w:r>
          </w:p>
        </w:tc>
        <w:tc>
          <w:tcPr>
            <w:tcW w:w="1276" w:type="dxa"/>
            <w:vAlign w:val="center"/>
          </w:tcPr>
          <w:p w14:paraId="51D4510A"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5935D382" w14:textId="77777777" w:rsidR="005117FF" w:rsidRDefault="005117FF" w:rsidP="004B42EB">
            <w:pPr>
              <w:pStyle w:val="aff1"/>
              <w:spacing w:line="240" w:lineRule="auto"/>
              <w:ind w:firstLine="0"/>
              <w:jc w:val="center"/>
              <w:rPr>
                <w:szCs w:val="28"/>
                <w:lang w:val="uk-UA"/>
              </w:rPr>
            </w:pPr>
          </w:p>
        </w:tc>
        <w:tc>
          <w:tcPr>
            <w:tcW w:w="1275" w:type="dxa"/>
            <w:vAlign w:val="center"/>
          </w:tcPr>
          <w:p w14:paraId="01000B21"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79B7AFDA" w14:textId="77777777" w:rsidR="005117FF" w:rsidRDefault="005117FF" w:rsidP="004B42EB">
            <w:pPr>
              <w:pStyle w:val="aff1"/>
              <w:spacing w:line="240" w:lineRule="auto"/>
              <w:ind w:firstLine="0"/>
              <w:jc w:val="center"/>
              <w:rPr>
                <w:szCs w:val="28"/>
                <w:lang w:val="uk-UA"/>
              </w:rPr>
            </w:pPr>
          </w:p>
        </w:tc>
      </w:tr>
      <w:tr w:rsidR="005117FF" w14:paraId="12925310" w14:textId="77777777" w:rsidTr="005117FF">
        <w:trPr>
          <w:trHeight w:val="340"/>
        </w:trPr>
        <w:tc>
          <w:tcPr>
            <w:tcW w:w="2043" w:type="dxa"/>
            <w:vAlign w:val="center"/>
          </w:tcPr>
          <w:p w14:paraId="7D087439" w14:textId="77777777"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14:paraId="485FB4D4" w14:textId="77777777"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14:paraId="1AA90841"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61AE53EB" w14:textId="77777777" w:rsidR="005117FF" w:rsidRDefault="005117FF" w:rsidP="004B42EB">
            <w:pPr>
              <w:pStyle w:val="aff1"/>
              <w:spacing w:line="240" w:lineRule="auto"/>
              <w:ind w:firstLine="0"/>
              <w:jc w:val="center"/>
              <w:rPr>
                <w:szCs w:val="28"/>
                <w:lang w:val="uk-UA"/>
              </w:rPr>
            </w:pPr>
          </w:p>
        </w:tc>
        <w:tc>
          <w:tcPr>
            <w:tcW w:w="1275" w:type="dxa"/>
            <w:vAlign w:val="center"/>
          </w:tcPr>
          <w:p w14:paraId="77D641F3"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71ACF079" w14:textId="77777777" w:rsidR="005117FF" w:rsidRDefault="005117FF" w:rsidP="004B42EB">
            <w:pPr>
              <w:pStyle w:val="aff1"/>
              <w:spacing w:line="240" w:lineRule="auto"/>
              <w:ind w:firstLine="0"/>
              <w:jc w:val="center"/>
              <w:rPr>
                <w:szCs w:val="28"/>
                <w:lang w:val="uk-UA"/>
              </w:rPr>
            </w:pPr>
          </w:p>
        </w:tc>
      </w:tr>
      <w:tr w:rsidR="005117FF" w14:paraId="2C9C6D01" w14:textId="77777777" w:rsidTr="005117FF">
        <w:trPr>
          <w:trHeight w:val="340"/>
        </w:trPr>
        <w:tc>
          <w:tcPr>
            <w:tcW w:w="2043" w:type="dxa"/>
            <w:vAlign w:val="center"/>
          </w:tcPr>
          <w:p w14:paraId="12893F18" w14:textId="77777777"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14:paraId="36462AA0" w14:textId="77777777"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14:paraId="3CDE0ABA"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2D4E49CD" w14:textId="77777777" w:rsidR="005117FF" w:rsidRDefault="005117FF" w:rsidP="004B42EB">
            <w:pPr>
              <w:pStyle w:val="aff1"/>
              <w:spacing w:line="240" w:lineRule="auto"/>
              <w:ind w:firstLine="0"/>
              <w:jc w:val="center"/>
              <w:rPr>
                <w:szCs w:val="28"/>
                <w:lang w:val="uk-UA"/>
              </w:rPr>
            </w:pPr>
          </w:p>
        </w:tc>
        <w:tc>
          <w:tcPr>
            <w:tcW w:w="1275" w:type="dxa"/>
            <w:vAlign w:val="center"/>
          </w:tcPr>
          <w:p w14:paraId="2F721B36"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478AA302" w14:textId="77777777" w:rsidR="005117FF" w:rsidRDefault="005117FF" w:rsidP="004B42EB">
            <w:pPr>
              <w:pStyle w:val="aff1"/>
              <w:spacing w:line="240" w:lineRule="auto"/>
              <w:ind w:firstLine="0"/>
              <w:jc w:val="center"/>
              <w:rPr>
                <w:szCs w:val="28"/>
                <w:lang w:val="uk-UA"/>
              </w:rPr>
            </w:pPr>
          </w:p>
        </w:tc>
      </w:tr>
    </w:tbl>
    <w:p w14:paraId="080E7AB6" w14:textId="77777777"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14:paraId="2E864633" w14:textId="77777777"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14:paraId="703FE133" w14:textId="77777777" w:rsidR="005117FF" w:rsidRDefault="005117FF">
      <w:pPr>
        <w:rPr>
          <w:lang w:val="uk-UA"/>
        </w:rPr>
      </w:pPr>
    </w:p>
    <w:p w14:paraId="5DAF5717" w14:textId="77777777" w:rsidR="002808C3" w:rsidRDefault="002808C3">
      <w:pPr>
        <w:rPr>
          <w:lang w:val="uk-UA"/>
        </w:rPr>
      </w:pPr>
      <w:r w:rsidRPr="0030205F">
        <w:rPr>
          <w:lang w:val="uk-UA"/>
        </w:rPr>
        <w:br w:type="page"/>
      </w:r>
    </w:p>
    <w:p w14:paraId="2AACE70C" w14:textId="77777777" w:rsidR="005117FF" w:rsidRDefault="005117FF" w:rsidP="005517B9">
      <w:pPr>
        <w:pStyle w:val="aff7"/>
      </w:pPr>
      <w:r>
        <w:lastRenderedPageBreak/>
        <w:t>Календарний план</w:t>
      </w:r>
    </w:p>
    <w:p w14:paraId="46287B18" w14:textId="77777777"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14:paraId="515EBBD2" w14:textId="77777777" w:rsidTr="005117FF">
        <w:trPr>
          <w:jc w:val="center"/>
        </w:trPr>
        <w:tc>
          <w:tcPr>
            <w:tcW w:w="709" w:type="dxa"/>
            <w:vAlign w:val="center"/>
          </w:tcPr>
          <w:p w14:paraId="1A07295A" w14:textId="77777777"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14:paraId="1FCA2F2C" w14:textId="77777777"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14:paraId="2A807DC8" w14:textId="77777777"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14:paraId="1E66307C" w14:textId="77777777" w:rsidR="005117FF" w:rsidRDefault="005117FF" w:rsidP="004B42EB">
            <w:pPr>
              <w:pStyle w:val="aff1"/>
              <w:spacing w:line="240" w:lineRule="auto"/>
              <w:ind w:firstLine="0"/>
              <w:jc w:val="center"/>
              <w:rPr>
                <w:szCs w:val="28"/>
                <w:lang w:val="uk-UA"/>
              </w:rPr>
            </w:pPr>
            <w:r>
              <w:rPr>
                <w:szCs w:val="28"/>
                <w:lang w:val="uk-UA"/>
              </w:rPr>
              <w:t>Примітка</w:t>
            </w:r>
          </w:p>
        </w:tc>
      </w:tr>
      <w:tr w:rsidR="005117FF" w14:paraId="2436B0F2" w14:textId="77777777" w:rsidTr="005117FF">
        <w:trPr>
          <w:jc w:val="center"/>
        </w:trPr>
        <w:tc>
          <w:tcPr>
            <w:tcW w:w="709" w:type="dxa"/>
            <w:vAlign w:val="center"/>
          </w:tcPr>
          <w:p w14:paraId="3A5838A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5828F46" w14:textId="77777777"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14:paraId="5CBF4F23" w14:textId="77777777"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14:paraId="324BE255" w14:textId="77777777" w:rsidR="005117FF" w:rsidRDefault="005117FF" w:rsidP="004B42EB">
            <w:pPr>
              <w:pStyle w:val="aff1"/>
              <w:spacing w:line="240" w:lineRule="auto"/>
              <w:ind w:firstLine="0"/>
              <w:jc w:val="center"/>
              <w:rPr>
                <w:szCs w:val="28"/>
                <w:lang w:val="uk-UA"/>
              </w:rPr>
            </w:pPr>
          </w:p>
        </w:tc>
      </w:tr>
      <w:tr w:rsidR="005117FF" w14:paraId="3C077811" w14:textId="77777777" w:rsidTr="005117FF">
        <w:trPr>
          <w:jc w:val="center"/>
        </w:trPr>
        <w:tc>
          <w:tcPr>
            <w:tcW w:w="709" w:type="dxa"/>
            <w:vAlign w:val="center"/>
          </w:tcPr>
          <w:p w14:paraId="612EF420"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1586303" w14:textId="77777777"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14:paraId="16DB5FCE" w14:textId="77777777"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14:paraId="78F72305" w14:textId="77777777" w:rsidR="005117FF" w:rsidRDefault="005117FF" w:rsidP="004B42EB">
            <w:pPr>
              <w:pStyle w:val="aff1"/>
              <w:spacing w:line="240" w:lineRule="auto"/>
              <w:ind w:firstLine="0"/>
              <w:jc w:val="center"/>
              <w:rPr>
                <w:szCs w:val="28"/>
                <w:lang w:val="uk-UA"/>
              </w:rPr>
            </w:pPr>
          </w:p>
        </w:tc>
      </w:tr>
      <w:tr w:rsidR="005117FF" w14:paraId="124B50B2" w14:textId="77777777" w:rsidTr="005117FF">
        <w:trPr>
          <w:jc w:val="center"/>
        </w:trPr>
        <w:tc>
          <w:tcPr>
            <w:tcW w:w="709" w:type="dxa"/>
            <w:vAlign w:val="center"/>
          </w:tcPr>
          <w:p w14:paraId="05960AC2"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8275B23" w14:textId="77777777"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14:paraId="48E0436D" w14:textId="77777777"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14:paraId="5E879426" w14:textId="77777777" w:rsidR="005117FF" w:rsidRDefault="005117FF" w:rsidP="004B42EB">
            <w:pPr>
              <w:pStyle w:val="aff1"/>
              <w:spacing w:line="240" w:lineRule="auto"/>
              <w:ind w:firstLine="0"/>
              <w:jc w:val="center"/>
              <w:rPr>
                <w:szCs w:val="28"/>
                <w:lang w:val="uk-UA"/>
              </w:rPr>
            </w:pPr>
          </w:p>
        </w:tc>
      </w:tr>
      <w:tr w:rsidR="005117FF" w14:paraId="0698CF37" w14:textId="77777777" w:rsidTr="005117FF">
        <w:trPr>
          <w:jc w:val="center"/>
        </w:trPr>
        <w:tc>
          <w:tcPr>
            <w:tcW w:w="709" w:type="dxa"/>
            <w:vAlign w:val="center"/>
          </w:tcPr>
          <w:p w14:paraId="6E637CCD"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9B7B0E4" w14:textId="77777777"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14:paraId="170A14BD" w14:textId="77777777"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14:paraId="78CA5E83" w14:textId="77777777" w:rsidR="005117FF" w:rsidRDefault="005117FF" w:rsidP="004B42EB">
            <w:pPr>
              <w:pStyle w:val="aff1"/>
              <w:spacing w:line="240" w:lineRule="auto"/>
              <w:ind w:firstLine="0"/>
              <w:jc w:val="center"/>
              <w:rPr>
                <w:szCs w:val="28"/>
                <w:lang w:val="uk-UA"/>
              </w:rPr>
            </w:pPr>
          </w:p>
        </w:tc>
      </w:tr>
      <w:tr w:rsidR="005117FF" w14:paraId="0F506E4A" w14:textId="77777777" w:rsidTr="005117FF">
        <w:trPr>
          <w:jc w:val="center"/>
        </w:trPr>
        <w:tc>
          <w:tcPr>
            <w:tcW w:w="709" w:type="dxa"/>
            <w:vAlign w:val="center"/>
          </w:tcPr>
          <w:p w14:paraId="2F521BC4"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BFFFD2D" w14:textId="77777777"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14:paraId="26A0926C" w14:textId="77777777"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14:paraId="791E0270" w14:textId="77777777" w:rsidR="005117FF" w:rsidRDefault="005117FF" w:rsidP="004B42EB">
            <w:pPr>
              <w:pStyle w:val="aff1"/>
              <w:spacing w:line="240" w:lineRule="auto"/>
              <w:ind w:firstLine="0"/>
              <w:jc w:val="center"/>
              <w:rPr>
                <w:szCs w:val="28"/>
                <w:lang w:val="uk-UA"/>
              </w:rPr>
            </w:pPr>
          </w:p>
        </w:tc>
      </w:tr>
      <w:tr w:rsidR="005117FF" w14:paraId="402592AF" w14:textId="77777777" w:rsidTr="005117FF">
        <w:trPr>
          <w:jc w:val="center"/>
        </w:trPr>
        <w:tc>
          <w:tcPr>
            <w:tcW w:w="709" w:type="dxa"/>
            <w:vAlign w:val="center"/>
          </w:tcPr>
          <w:p w14:paraId="1BA3BA1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325E5F4" w14:textId="77777777"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14:paraId="0FF3C24C" w14:textId="77777777"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14:paraId="15718C71" w14:textId="77777777" w:rsidR="005117FF" w:rsidRDefault="005117FF" w:rsidP="004B42EB">
            <w:pPr>
              <w:pStyle w:val="aff1"/>
              <w:spacing w:line="240" w:lineRule="auto"/>
              <w:ind w:firstLine="0"/>
              <w:jc w:val="center"/>
              <w:rPr>
                <w:szCs w:val="28"/>
                <w:lang w:val="uk-UA"/>
              </w:rPr>
            </w:pPr>
          </w:p>
        </w:tc>
      </w:tr>
      <w:tr w:rsidR="005117FF" w14:paraId="7FC05DBF" w14:textId="77777777" w:rsidTr="005117FF">
        <w:trPr>
          <w:jc w:val="center"/>
        </w:trPr>
        <w:tc>
          <w:tcPr>
            <w:tcW w:w="709" w:type="dxa"/>
            <w:vAlign w:val="center"/>
          </w:tcPr>
          <w:p w14:paraId="7C790FEC"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4B64D475" w14:textId="77777777"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14:paraId="763772EE" w14:textId="77777777"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14:paraId="4840F9EA" w14:textId="77777777" w:rsidR="005117FF" w:rsidRDefault="005117FF" w:rsidP="004B42EB">
            <w:pPr>
              <w:pStyle w:val="aff1"/>
              <w:spacing w:line="240" w:lineRule="auto"/>
              <w:ind w:firstLine="0"/>
              <w:jc w:val="center"/>
              <w:rPr>
                <w:szCs w:val="28"/>
                <w:lang w:val="uk-UA"/>
              </w:rPr>
            </w:pPr>
          </w:p>
        </w:tc>
      </w:tr>
      <w:tr w:rsidR="005117FF" w14:paraId="42BF5C00" w14:textId="77777777" w:rsidTr="005117FF">
        <w:trPr>
          <w:jc w:val="center"/>
        </w:trPr>
        <w:tc>
          <w:tcPr>
            <w:tcW w:w="709" w:type="dxa"/>
            <w:vAlign w:val="center"/>
          </w:tcPr>
          <w:p w14:paraId="11D95D2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5AD66E76" w14:textId="77777777"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14:paraId="6F589CE6" w14:textId="77777777"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14:paraId="3588234F" w14:textId="77777777" w:rsidR="005117FF" w:rsidRDefault="005117FF" w:rsidP="004B42EB">
            <w:pPr>
              <w:pStyle w:val="aff1"/>
              <w:spacing w:line="240" w:lineRule="auto"/>
              <w:ind w:firstLine="0"/>
              <w:jc w:val="center"/>
              <w:rPr>
                <w:szCs w:val="28"/>
                <w:lang w:val="uk-UA"/>
              </w:rPr>
            </w:pPr>
          </w:p>
        </w:tc>
      </w:tr>
      <w:tr w:rsidR="005117FF" w14:paraId="14DFE840" w14:textId="77777777" w:rsidTr="005117FF">
        <w:trPr>
          <w:jc w:val="center"/>
        </w:trPr>
        <w:tc>
          <w:tcPr>
            <w:tcW w:w="709" w:type="dxa"/>
            <w:vAlign w:val="center"/>
          </w:tcPr>
          <w:p w14:paraId="42393EB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9280711"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14:paraId="7FA3D211" w14:textId="77777777"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14:paraId="4ABECD89" w14:textId="77777777" w:rsidR="005117FF" w:rsidRDefault="005117FF" w:rsidP="004B42EB">
            <w:pPr>
              <w:pStyle w:val="aff1"/>
              <w:spacing w:line="240" w:lineRule="auto"/>
              <w:ind w:firstLine="0"/>
              <w:jc w:val="center"/>
              <w:rPr>
                <w:szCs w:val="28"/>
                <w:lang w:val="uk-UA"/>
              </w:rPr>
            </w:pPr>
          </w:p>
        </w:tc>
      </w:tr>
      <w:tr w:rsidR="005117FF" w14:paraId="2E25E271" w14:textId="77777777" w:rsidTr="005117FF">
        <w:trPr>
          <w:jc w:val="center"/>
        </w:trPr>
        <w:tc>
          <w:tcPr>
            <w:tcW w:w="709" w:type="dxa"/>
            <w:vAlign w:val="center"/>
          </w:tcPr>
          <w:p w14:paraId="6CDD8CCE"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A6FA576"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14:paraId="782B659F" w14:textId="77777777"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14:paraId="33E68916" w14:textId="77777777" w:rsidR="005117FF" w:rsidRDefault="005117FF" w:rsidP="004B42EB">
            <w:pPr>
              <w:pStyle w:val="aff1"/>
              <w:spacing w:line="240" w:lineRule="auto"/>
              <w:ind w:firstLine="0"/>
              <w:jc w:val="center"/>
              <w:rPr>
                <w:szCs w:val="28"/>
                <w:lang w:val="uk-UA"/>
              </w:rPr>
            </w:pPr>
          </w:p>
        </w:tc>
      </w:tr>
      <w:tr w:rsidR="005117FF" w14:paraId="6239EC90" w14:textId="77777777" w:rsidTr="005117FF">
        <w:trPr>
          <w:jc w:val="center"/>
        </w:trPr>
        <w:tc>
          <w:tcPr>
            <w:tcW w:w="709" w:type="dxa"/>
            <w:vAlign w:val="center"/>
          </w:tcPr>
          <w:p w14:paraId="7E6CCD8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F15DB5C" w14:textId="77777777"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14:paraId="748D231F" w14:textId="77777777"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14:paraId="65896022" w14:textId="77777777" w:rsidR="005117FF" w:rsidRDefault="005117FF" w:rsidP="004B42EB">
            <w:pPr>
              <w:pStyle w:val="aff1"/>
              <w:spacing w:line="240" w:lineRule="auto"/>
              <w:ind w:firstLine="0"/>
              <w:jc w:val="center"/>
              <w:rPr>
                <w:szCs w:val="28"/>
                <w:lang w:val="uk-UA"/>
              </w:rPr>
            </w:pPr>
          </w:p>
        </w:tc>
      </w:tr>
      <w:tr w:rsidR="005117FF" w14:paraId="1E298770" w14:textId="77777777" w:rsidTr="005117FF">
        <w:trPr>
          <w:jc w:val="center"/>
        </w:trPr>
        <w:tc>
          <w:tcPr>
            <w:tcW w:w="709" w:type="dxa"/>
            <w:vAlign w:val="center"/>
          </w:tcPr>
          <w:p w14:paraId="633545F3"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DC95BDD" w14:textId="77777777"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14:paraId="00D5E5EF" w14:textId="77777777"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14:paraId="28E2C197" w14:textId="77777777" w:rsidR="005117FF" w:rsidRDefault="005117FF" w:rsidP="004B42EB">
            <w:pPr>
              <w:pStyle w:val="aff1"/>
              <w:spacing w:line="240" w:lineRule="auto"/>
              <w:ind w:firstLine="0"/>
              <w:jc w:val="center"/>
              <w:rPr>
                <w:szCs w:val="28"/>
                <w:lang w:val="uk-UA"/>
              </w:rPr>
            </w:pPr>
          </w:p>
        </w:tc>
      </w:tr>
      <w:tr w:rsidR="005117FF" w14:paraId="05DF544C" w14:textId="77777777" w:rsidTr="005117FF">
        <w:trPr>
          <w:jc w:val="center"/>
        </w:trPr>
        <w:tc>
          <w:tcPr>
            <w:tcW w:w="709" w:type="dxa"/>
            <w:vAlign w:val="center"/>
          </w:tcPr>
          <w:p w14:paraId="3A3DA0E7"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9528B81"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14:paraId="1EBEC442" w14:textId="77777777"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14:paraId="177BDD23" w14:textId="77777777" w:rsidR="005117FF" w:rsidRDefault="005117FF" w:rsidP="004B42EB">
            <w:pPr>
              <w:pStyle w:val="aff1"/>
              <w:spacing w:line="240" w:lineRule="auto"/>
              <w:ind w:firstLine="0"/>
              <w:jc w:val="center"/>
              <w:rPr>
                <w:szCs w:val="28"/>
                <w:lang w:val="uk-UA"/>
              </w:rPr>
            </w:pPr>
          </w:p>
        </w:tc>
      </w:tr>
      <w:tr w:rsidR="005117FF" w14:paraId="269D4B07" w14:textId="77777777" w:rsidTr="005117FF">
        <w:trPr>
          <w:jc w:val="center"/>
        </w:trPr>
        <w:tc>
          <w:tcPr>
            <w:tcW w:w="709" w:type="dxa"/>
            <w:vAlign w:val="center"/>
          </w:tcPr>
          <w:p w14:paraId="63B18D26"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D80C4B8" w14:textId="77777777"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14:paraId="40079F7C" w14:textId="77777777"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14:paraId="7F7E2D50" w14:textId="77777777" w:rsidR="005117FF" w:rsidRDefault="005117FF" w:rsidP="004B42EB">
            <w:pPr>
              <w:pStyle w:val="aff1"/>
              <w:spacing w:line="240" w:lineRule="auto"/>
              <w:ind w:firstLine="0"/>
              <w:jc w:val="center"/>
              <w:rPr>
                <w:szCs w:val="28"/>
                <w:lang w:val="uk-UA"/>
              </w:rPr>
            </w:pPr>
          </w:p>
        </w:tc>
      </w:tr>
      <w:tr w:rsidR="005117FF" w14:paraId="294C655D" w14:textId="77777777" w:rsidTr="005117FF">
        <w:trPr>
          <w:jc w:val="center"/>
        </w:trPr>
        <w:tc>
          <w:tcPr>
            <w:tcW w:w="709" w:type="dxa"/>
            <w:vAlign w:val="center"/>
          </w:tcPr>
          <w:p w14:paraId="7B5413D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38A5089"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14:paraId="4C407667" w14:textId="77777777"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14:paraId="600B3711" w14:textId="77777777" w:rsidR="005117FF" w:rsidRDefault="005117FF" w:rsidP="004B42EB">
            <w:pPr>
              <w:pStyle w:val="aff1"/>
              <w:spacing w:line="240" w:lineRule="auto"/>
              <w:ind w:firstLine="0"/>
              <w:jc w:val="center"/>
              <w:rPr>
                <w:szCs w:val="28"/>
                <w:lang w:val="uk-UA"/>
              </w:rPr>
            </w:pPr>
          </w:p>
        </w:tc>
      </w:tr>
    </w:tbl>
    <w:p w14:paraId="72D9609F" w14:textId="77777777" w:rsidR="004271F1" w:rsidRDefault="004271F1" w:rsidP="004271F1">
      <w:pPr>
        <w:pStyle w:val="aff1"/>
        <w:spacing w:line="240" w:lineRule="auto"/>
        <w:ind w:firstLine="0"/>
        <w:jc w:val="center"/>
        <w:rPr>
          <w:szCs w:val="28"/>
          <w:lang w:val="uk-UA"/>
        </w:rPr>
      </w:pPr>
    </w:p>
    <w:p w14:paraId="185CAAAD" w14:textId="77777777" w:rsidR="004271F1" w:rsidRDefault="004271F1" w:rsidP="004271F1">
      <w:pPr>
        <w:pStyle w:val="aff1"/>
        <w:spacing w:line="240" w:lineRule="auto"/>
        <w:ind w:firstLine="0"/>
        <w:jc w:val="center"/>
        <w:rPr>
          <w:szCs w:val="28"/>
          <w:lang w:val="uk-UA"/>
        </w:rPr>
      </w:pPr>
    </w:p>
    <w:p w14:paraId="360C6C84" w14:textId="77777777" w:rsidR="004271F1" w:rsidRDefault="004271F1" w:rsidP="004271F1">
      <w:pPr>
        <w:pStyle w:val="aff1"/>
        <w:spacing w:line="240" w:lineRule="auto"/>
        <w:ind w:firstLine="0"/>
        <w:jc w:val="center"/>
        <w:rPr>
          <w:szCs w:val="28"/>
          <w:lang w:val="uk-UA"/>
        </w:rPr>
      </w:pPr>
    </w:p>
    <w:p w14:paraId="15ABCA3D" w14:textId="77777777" w:rsidR="004271F1" w:rsidRDefault="004271F1" w:rsidP="004271F1">
      <w:pPr>
        <w:pStyle w:val="aff1"/>
        <w:spacing w:line="240" w:lineRule="auto"/>
        <w:ind w:firstLine="0"/>
        <w:jc w:val="center"/>
        <w:rPr>
          <w:szCs w:val="28"/>
          <w:lang w:val="uk-UA"/>
        </w:rPr>
      </w:pPr>
    </w:p>
    <w:p w14:paraId="7A7A482B" w14:textId="77777777"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14:paraId="402F9ACC" w14:textId="77777777" w:rsidR="004271F1" w:rsidRDefault="004271F1" w:rsidP="004271F1">
      <w:pPr>
        <w:pStyle w:val="aff1"/>
        <w:spacing w:line="240" w:lineRule="auto"/>
        <w:ind w:firstLine="0"/>
        <w:jc w:val="center"/>
        <w:rPr>
          <w:szCs w:val="28"/>
          <w:lang w:val="uk-UA"/>
        </w:rPr>
      </w:pPr>
    </w:p>
    <w:p w14:paraId="7D5263A4" w14:textId="77777777" w:rsidR="004271F1" w:rsidRDefault="004271F1" w:rsidP="004271F1">
      <w:pPr>
        <w:pStyle w:val="aff1"/>
        <w:spacing w:line="240" w:lineRule="auto"/>
        <w:ind w:firstLine="0"/>
        <w:jc w:val="center"/>
        <w:rPr>
          <w:szCs w:val="28"/>
          <w:lang w:val="uk-UA"/>
        </w:rPr>
      </w:pPr>
    </w:p>
    <w:p w14:paraId="5CC57B1E" w14:textId="77777777"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t>Росіца МАНЄВА</w:t>
      </w:r>
    </w:p>
    <w:p w14:paraId="1F112782" w14:textId="77777777" w:rsidR="003E7387" w:rsidRDefault="003E7387">
      <w:pPr>
        <w:rPr>
          <w:rFonts w:ascii="Times New Roman" w:hAnsi="Times New Roman"/>
          <w:b/>
          <w:bCs/>
          <w:sz w:val="28"/>
          <w:szCs w:val="28"/>
          <w:lang w:val="uk-UA"/>
        </w:rPr>
      </w:pPr>
      <w:r>
        <w:rPr>
          <w:b/>
          <w:bCs/>
          <w:szCs w:val="28"/>
          <w:lang w:val="uk-UA"/>
        </w:rPr>
        <w:br w:type="page"/>
      </w:r>
    </w:p>
    <w:p w14:paraId="7025787F" w14:textId="77777777" w:rsidR="004271F1" w:rsidRDefault="003E7387" w:rsidP="005517B9">
      <w:pPr>
        <w:pStyle w:val="aff7"/>
      </w:pPr>
      <w:r w:rsidRPr="003E7387">
        <w:lastRenderedPageBreak/>
        <w:t>Реферат</w:t>
      </w:r>
    </w:p>
    <w:p w14:paraId="688C8AE8" w14:textId="77777777" w:rsidR="003E7387" w:rsidRDefault="003E7387" w:rsidP="003E7387">
      <w:pPr>
        <w:pStyle w:val="af"/>
      </w:pPr>
    </w:p>
    <w:p w14:paraId="72B9E056" w14:textId="77777777"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14:paraId="5FE03F52" w14:textId="77777777" w:rsidR="003E7387" w:rsidRDefault="003E7387" w:rsidP="003E7387">
      <w:pPr>
        <w:pStyle w:val="af"/>
      </w:pPr>
    </w:p>
    <w:p w14:paraId="38EA2533" w14:textId="77777777"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14:paraId="09A1EB66" w14:textId="77777777" w:rsidR="003E7387" w:rsidRDefault="003E7387" w:rsidP="003E7387">
      <w:pPr>
        <w:pStyle w:val="af"/>
      </w:pPr>
    </w:p>
    <w:p w14:paraId="23D061AD" w14:textId="77777777"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14:paraId="0C3FF77A" w14:textId="77777777"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14:paraId="0D05BDB1" w14:textId="77777777"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14:paraId="304AF5E2" w14:textId="77777777"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14:paraId="46C7BCFD" w14:textId="77777777"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14:paraId="77AA003C" w14:textId="77777777" w:rsidR="00F76FB4" w:rsidRDefault="00F76FB4">
      <w:pPr>
        <w:rPr>
          <w:rFonts w:ascii="Times New Roman" w:hAnsi="Times New Roman" w:cs="Times New Roman"/>
          <w:sz w:val="28"/>
          <w:szCs w:val="28"/>
          <w:lang w:val="uk-UA"/>
        </w:rPr>
      </w:pPr>
      <w:r>
        <w:br w:type="page"/>
      </w:r>
    </w:p>
    <w:p w14:paraId="4FD80531" w14:textId="77777777" w:rsidR="00F76FB4" w:rsidRDefault="00F76FB4" w:rsidP="005517B9">
      <w:pPr>
        <w:pStyle w:val="aff7"/>
      </w:pPr>
      <w:r w:rsidRPr="00F76FB4">
        <w:lastRenderedPageBreak/>
        <w:t>ABSTRACT</w:t>
      </w:r>
    </w:p>
    <w:p w14:paraId="2D4C0B55" w14:textId="77777777" w:rsidR="00F76FB4" w:rsidRDefault="00F76FB4" w:rsidP="00F76FB4">
      <w:pPr>
        <w:pStyle w:val="af"/>
      </w:pPr>
    </w:p>
    <w:p w14:paraId="595B903F" w14:textId="77777777"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14:paraId="28B9AEF5" w14:textId="77777777" w:rsidR="00F76FB4" w:rsidRPr="00F76FB4" w:rsidRDefault="00F76FB4" w:rsidP="00F76FB4">
      <w:pPr>
        <w:pStyle w:val="af"/>
        <w:rPr>
          <w:lang w:val="en-US"/>
        </w:rPr>
      </w:pPr>
    </w:p>
    <w:p w14:paraId="7679C052" w14:textId="77777777" w:rsidR="00F76FB4" w:rsidRPr="00F76FB4" w:rsidRDefault="00F76FB4" w:rsidP="00F76FB4">
      <w:pPr>
        <w:pStyle w:val="af"/>
        <w:rPr>
          <w:lang w:val="en-US"/>
        </w:rPr>
      </w:pPr>
      <w:r w:rsidRPr="00F76FB4">
        <w:rPr>
          <w:lang w:val="en-US"/>
        </w:rPr>
        <w:t>Keywords: BOT, TEMPLATE, SOFTWARE DEVELOPMENT, DATABASE DEVELOPMENT, BREAK-FREE POINT, ESTIMATED COST</w:t>
      </w:r>
    </w:p>
    <w:p w14:paraId="37D40965" w14:textId="77777777" w:rsidR="00F76FB4" w:rsidRPr="00F76FB4" w:rsidRDefault="00F76FB4" w:rsidP="00F76FB4">
      <w:pPr>
        <w:pStyle w:val="af"/>
        <w:rPr>
          <w:lang w:val="en-US"/>
        </w:rPr>
      </w:pPr>
    </w:p>
    <w:p w14:paraId="5C79280E" w14:textId="77777777"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14:paraId="2F027C0D" w14:textId="77777777"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14:paraId="0D5DC5D5" w14:textId="77777777"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14:paraId="617B3E50" w14:textId="77777777"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14:paraId="50127D45" w14:textId="77777777"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14:paraId="705CA3B8" w14:textId="77777777"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14:paraId="2D01BA03" w14:textId="77777777" w:rsidR="005117FF" w:rsidRPr="00D65B2A" w:rsidRDefault="005117FF" w:rsidP="00D65B2A">
      <w:pPr>
        <w:pStyle w:val="af"/>
        <w:ind w:firstLine="0"/>
        <w:rPr>
          <w:lang w:val="en-US"/>
        </w:rPr>
      </w:pPr>
    </w:p>
    <w:p w14:paraId="3649DBC8"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14:paraId="4A816790"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14:paraId="616EEC55"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14:paraId="776D5DBB"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14:paraId="39B1BB81"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14:paraId="72732558"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66C86DF"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14:paraId="4C7EF40D"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3D6564CC"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14:paraId="75D8CA49"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14:paraId="18D54D1B"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14:paraId="49FBBE94"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59CB0F54"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14:paraId="5E17E201"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14:paraId="55462E0F"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0061CC4C"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2E720BA" w14:textId="77777777"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14:paraId="37DF645A"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14:paraId="10199E53"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14:paraId="41DB9086" w14:textId="77777777"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14:paraId="1F442B44"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153C873A"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E1C8666"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375CD816"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14:paraId="7FDAA672"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14:paraId="0230572F"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14:paraId="138D4B9E"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2E9A9FF4"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14:paraId="7CF71CEB"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14:paraId="2F1D55F0"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1376A7B1"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4A0BDA10"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3B96A75"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B35F1C1"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14:paraId="1F885E7E"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14:paraId="4D9DD86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14:paraId="3B83859D"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FA9B998"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6D41C2B9"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0ED8307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16C8F9DD"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7264D9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14:paraId="537B0CB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2A4B708"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740E77DC"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14:paraId="6A191779"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5FA6742B"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0FC36F17"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5789742F"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F3B1D11" w14:textId="77777777"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14:paraId="29D707E5" w14:textId="77777777"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14:paraId="39569331" w14:textId="77777777" w:rsidR="007B7C99" w:rsidRDefault="007B7C99" w:rsidP="005517B9">
      <w:pPr>
        <w:pStyle w:val="aff4"/>
      </w:pPr>
      <w:bookmarkStart w:id="2" w:name="_Toc74067562"/>
      <w:r>
        <w:lastRenderedPageBreak/>
        <w:t>Вступ</w:t>
      </w:r>
      <w:bookmarkEnd w:id="2"/>
    </w:p>
    <w:p w14:paraId="49597EB7" w14:textId="77777777" w:rsidR="00B70A21" w:rsidRDefault="00B70A21" w:rsidP="00B70A21">
      <w:pPr>
        <w:pStyle w:val="af"/>
      </w:pPr>
    </w:p>
    <w:p w14:paraId="095F0A00" w14:textId="77777777" w:rsidR="00B70A21" w:rsidRDefault="00B70A21" w:rsidP="00B70A21">
      <w:pPr>
        <w:pStyle w:val="af"/>
      </w:pPr>
      <w:r>
        <w:t>При розробці дипломного проекту планується розподіл пояснювальної записки на наступні розділи.</w:t>
      </w:r>
    </w:p>
    <w:p w14:paraId="1E0F5B79" w14:textId="77777777"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4E34F0A5" w14:textId="77777777"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14:paraId="6000D2EA" w14:textId="77777777"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14:paraId="1AA84735" w14:textId="77777777" w:rsidR="00B70A21" w:rsidRDefault="00B70A21" w:rsidP="00B70A21">
      <w:pPr>
        <w:pStyle w:val="af"/>
      </w:pPr>
      <w:r>
        <w:t>У четвертому розділі проводиться та розробляється керівництво користувача.</w:t>
      </w:r>
    </w:p>
    <w:p w14:paraId="44C07AD2" w14:textId="77777777" w:rsidR="00B70A21" w:rsidRDefault="00B70A21" w:rsidP="00B70A21">
      <w:pPr>
        <w:pStyle w:val="af"/>
      </w:pPr>
      <w:r>
        <w:t>У п’ятому розділі розповідається про техніко-економічне обґрунтування проекту.</w:t>
      </w:r>
    </w:p>
    <w:p w14:paraId="27349778" w14:textId="77777777" w:rsidR="00B70A21" w:rsidRDefault="00B70A21" w:rsidP="00B70A21">
      <w:pPr>
        <w:pStyle w:val="af"/>
      </w:pPr>
      <w:r>
        <w:t>У шостому розділі описані норми охорони праці щодо розробки ПП.</w:t>
      </w:r>
    </w:p>
    <w:p w14:paraId="27A38D85" w14:textId="77777777"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14:paraId="4878E043" w14:textId="77777777" w:rsidR="007B7C99" w:rsidRPr="007B7C99" w:rsidRDefault="007B7C99" w:rsidP="007B7C99">
      <w:pPr>
        <w:pStyle w:val="af"/>
        <w:rPr>
          <w:rFonts w:asciiTheme="minorHAnsi" w:hAnsiTheme="minorHAnsi" w:cstheme="minorBidi"/>
          <w:sz w:val="22"/>
          <w:szCs w:val="22"/>
        </w:rPr>
      </w:pPr>
      <w:r>
        <w:br w:type="page"/>
      </w:r>
    </w:p>
    <w:p w14:paraId="604045FA" w14:textId="77777777" w:rsidR="00A16B16" w:rsidRDefault="00633783" w:rsidP="007B7C99">
      <w:pPr>
        <w:pStyle w:val="a1"/>
      </w:pPr>
      <w:bookmarkStart w:id="3" w:name="_Toc74067563"/>
      <w:r w:rsidRPr="00BA77C3">
        <w:lastRenderedPageBreak/>
        <w:t>Огляд предметної області</w:t>
      </w:r>
      <w:bookmarkEnd w:id="3"/>
    </w:p>
    <w:p w14:paraId="1CC96748" w14:textId="77777777" w:rsidR="00633783" w:rsidRPr="00BA77C3" w:rsidRDefault="00633783" w:rsidP="003F56CD">
      <w:pPr>
        <w:pStyle w:val="a2"/>
      </w:pPr>
      <w:bookmarkStart w:id="4" w:name="_Toc74067564"/>
      <w:r w:rsidRPr="00BA77C3">
        <w:t>Опис проблеми</w:t>
      </w:r>
      <w:r w:rsidR="00053EF4" w:rsidRPr="00BA77C3">
        <w:t>. Актуальність</w:t>
      </w:r>
      <w:bookmarkEnd w:id="4"/>
    </w:p>
    <w:p w14:paraId="758BF85D" w14:textId="77777777" w:rsidR="00D73AA7" w:rsidRPr="00053EF4" w:rsidRDefault="00D73AA7" w:rsidP="00053EF4">
      <w:pPr>
        <w:pStyle w:val="af"/>
      </w:pPr>
      <w:r w:rsidRPr="00053EF4">
        <w:t xml:space="preserve">Сучасні месенджери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месенджери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14:paraId="15C4055E" w14:textId="77777777" w:rsidR="00D73AA7" w:rsidRDefault="00D73AA7" w:rsidP="00F738DA">
      <w:pPr>
        <w:pStyle w:val="af"/>
      </w:pPr>
      <w:r>
        <w:t>Кожен месенджер має свій інтерфейс для розробки і керування чат ботами. Для розробки програмного продукту був обраний месенджер «</w:t>
      </w:r>
      <w:r>
        <w:rPr>
          <w:lang w:val="en-US"/>
        </w:rPr>
        <w:t>Telegram</w:t>
      </w:r>
      <w:r>
        <w:t>»</w:t>
      </w:r>
      <w:r w:rsidRPr="00CD66D2">
        <w:t>.</w:t>
      </w:r>
    </w:p>
    <w:p w14:paraId="1C0EAB1C" w14:textId="77777777"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14:paraId="79C72158" w14:textId="77777777"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месенджерів, таким чином розробка боту під цю платформу охопить більше авдиторії </w:t>
      </w:r>
    </w:p>
    <w:p w14:paraId="67571471" w14:textId="77777777"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14:paraId="12B82D69" w14:textId="77777777" w:rsidR="00697794" w:rsidRDefault="00697794" w:rsidP="00F738DA">
      <w:pPr>
        <w:pStyle w:val="af"/>
      </w:pPr>
      <w:r>
        <w:t>Досить часто люди ведуть бізнес через месенджери.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14:paraId="3EB2E05F" w14:textId="77777777"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14:paraId="6F56846F" w14:textId="77777777"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інфографіка для </w:t>
      </w:r>
      <w:r w:rsidR="00BD7658">
        <w:rPr>
          <w:lang w:val="en-US"/>
        </w:rPr>
        <w:t xml:space="preserve">KeyBinderBot </w:t>
      </w:r>
      <w:r w:rsidR="00BD7658">
        <w:t>представлена на рисунку 1.1.</w:t>
      </w:r>
    </w:p>
    <w:p w14:paraId="6523940D" w14:textId="77777777" w:rsidR="0067126E" w:rsidRPr="006932C5" w:rsidRDefault="002D1CC9" w:rsidP="00416ACA">
      <w:pPr>
        <w:pStyle w:val="af4"/>
      </w:pPr>
      <w:r>
        <w:pict w14:anchorId="034C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289.3pt">
            <v:imagedata r:id="rId14" o:title="1_3_infographics"/>
          </v:shape>
        </w:pict>
      </w:r>
    </w:p>
    <w:p w14:paraId="20F3AF22" w14:textId="77777777" w:rsidR="00700906" w:rsidRDefault="00EC5913" w:rsidP="00416ACA">
      <w:pPr>
        <w:pStyle w:val="af4"/>
      </w:pPr>
      <w:r>
        <w:t>Рисунок</w:t>
      </w:r>
      <w:r w:rsidR="00BD7658">
        <w:t xml:space="preserve"> 1.1 </w:t>
      </w:r>
      <w:r w:rsidR="00700906">
        <w:t>–</w:t>
      </w:r>
      <w:r w:rsidR="00F738DA" w:rsidRPr="006932C5">
        <w:t xml:space="preserve"> Інфографіка</w:t>
      </w:r>
    </w:p>
    <w:p w14:paraId="3F928138" w14:textId="77777777" w:rsidR="00700906" w:rsidRPr="00700906" w:rsidRDefault="00700906" w:rsidP="00700906">
      <w:pPr>
        <w:rPr>
          <w:rFonts w:ascii="Times New Roman" w:hAnsi="Times New Roman" w:cs="Times New Roman"/>
          <w:sz w:val="28"/>
          <w:szCs w:val="28"/>
          <w:lang w:val="uk-UA"/>
        </w:rPr>
      </w:pPr>
    </w:p>
    <w:p w14:paraId="72742153" w14:textId="77777777" w:rsidR="00053EF4" w:rsidRDefault="00053EF4" w:rsidP="003F56CD">
      <w:pPr>
        <w:pStyle w:val="a2"/>
      </w:pPr>
      <w:bookmarkStart w:id="6" w:name="_Toc74067565"/>
      <w:r>
        <w:t>Огляд аналогів</w:t>
      </w:r>
      <w:bookmarkEnd w:id="6"/>
    </w:p>
    <w:p w14:paraId="6C2F6124" w14:textId="77777777"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месенджерів.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14:paraId="70AE82CF" w14:textId="77777777" w:rsidR="00BD7658" w:rsidRDefault="00BD7658" w:rsidP="00FF237C">
      <w:pPr>
        <w:pStyle w:val="af"/>
      </w:pPr>
    </w:p>
    <w:p w14:paraId="71DD2C38" w14:textId="77777777" w:rsidR="005223B6" w:rsidRDefault="005223B6" w:rsidP="00416ACA">
      <w:pPr>
        <w:pStyle w:val="af4"/>
      </w:pPr>
      <w:r>
        <w:rPr>
          <w:lang w:val="ru-RU"/>
        </w:rPr>
        <w:drawing>
          <wp:inline distT="0" distB="0" distL="0" distR="0" wp14:anchorId="2E2012CA" wp14:editId="1F7D93DF">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4CF64546" w14:textId="77777777" w:rsidR="002737AF" w:rsidRPr="000B2A05" w:rsidRDefault="00EC5913" w:rsidP="00416ACA">
      <w:pPr>
        <w:pStyle w:val="af4"/>
      </w:pPr>
      <w:r>
        <w:t>Рисунок</w:t>
      </w:r>
      <w:r w:rsidR="005223B6">
        <w:t xml:space="preserve"> 1.2 – Графічний конструктор </w:t>
      </w:r>
      <w:r w:rsidR="005223B6">
        <w:rPr>
          <w:lang w:val="en-US"/>
        </w:rPr>
        <w:t>SendPulse</w:t>
      </w:r>
    </w:p>
    <w:p w14:paraId="1ECC5BAF" w14:textId="77777777"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14:paraId="20E60678" w14:textId="77777777"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14:paraId="3392DE6B" w14:textId="77777777"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14:paraId="246B8AE3" w14:textId="77777777" w:rsidR="00BD7658" w:rsidRPr="009270FA" w:rsidRDefault="00BD7658" w:rsidP="00FF237C">
      <w:pPr>
        <w:pStyle w:val="af"/>
      </w:pPr>
    </w:p>
    <w:p w14:paraId="4CBBDC0A" w14:textId="77777777" w:rsidR="00BD7658" w:rsidRDefault="00BD7658" w:rsidP="00416ACA">
      <w:pPr>
        <w:pStyle w:val="af4"/>
      </w:pPr>
      <w:r>
        <w:rPr>
          <w:lang w:val="ru-RU"/>
        </w:rPr>
        <w:lastRenderedPageBreak/>
        <w:drawing>
          <wp:inline distT="0" distB="0" distL="0" distR="0" wp14:anchorId="2F9E9D3E" wp14:editId="21CC1655">
            <wp:extent cx="5876692" cy="4548704"/>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692" cy="4548704"/>
                    </a:xfrm>
                    <a:prstGeom prst="rect">
                      <a:avLst/>
                    </a:prstGeom>
                  </pic:spPr>
                </pic:pic>
              </a:graphicData>
            </a:graphic>
          </wp:inline>
        </w:drawing>
      </w:r>
    </w:p>
    <w:p w14:paraId="5DF5409A" w14:textId="77777777"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14:paraId="24BC2D09" w14:textId="77777777"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14:paraId="62188AFC" w14:textId="77777777" w:rsidR="00EC70E1" w:rsidRDefault="00EC70E1" w:rsidP="00EC70E1">
      <w:pPr>
        <w:pStyle w:val="af"/>
      </w:pPr>
    </w:p>
    <w:p w14:paraId="6298C1C8" w14:textId="77777777"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14:paraId="166434AA" w14:textId="77777777" w:rsidTr="00EC70E1">
        <w:tc>
          <w:tcPr>
            <w:tcW w:w="1413" w:type="dxa"/>
          </w:tcPr>
          <w:p w14:paraId="194F0680" w14:textId="77777777" w:rsidR="00EC70E1" w:rsidRPr="00B04CCA" w:rsidRDefault="00EC70E1" w:rsidP="00416ACA">
            <w:pPr>
              <w:pStyle w:val="af4"/>
              <w:rPr>
                <w:sz w:val="24"/>
                <w:szCs w:val="24"/>
              </w:rPr>
            </w:pPr>
            <w:r w:rsidRPr="00B04CCA">
              <w:rPr>
                <w:sz w:val="24"/>
                <w:szCs w:val="24"/>
              </w:rPr>
              <w:t>Ознака</w:t>
            </w:r>
          </w:p>
        </w:tc>
        <w:tc>
          <w:tcPr>
            <w:tcW w:w="2835" w:type="dxa"/>
          </w:tcPr>
          <w:p w14:paraId="07B9251C" w14:textId="77777777" w:rsidR="00EC70E1" w:rsidRPr="00B04CCA" w:rsidRDefault="00EC70E1" w:rsidP="00416ACA">
            <w:pPr>
              <w:pStyle w:val="af4"/>
              <w:rPr>
                <w:sz w:val="24"/>
                <w:szCs w:val="24"/>
              </w:rPr>
            </w:pPr>
            <w:r w:rsidRPr="00B04CCA">
              <w:rPr>
                <w:sz w:val="24"/>
                <w:szCs w:val="24"/>
              </w:rPr>
              <w:t>KeyBinderBot</w:t>
            </w:r>
          </w:p>
        </w:tc>
        <w:tc>
          <w:tcPr>
            <w:tcW w:w="2410" w:type="dxa"/>
          </w:tcPr>
          <w:p w14:paraId="64D15705" w14:textId="77777777" w:rsidR="00EC70E1" w:rsidRPr="00B04CCA" w:rsidRDefault="00EC70E1" w:rsidP="00416ACA">
            <w:pPr>
              <w:pStyle w:val="af4"/>
              <w:rPr>
                <w:sz w:val="24"/>
                <w:szCs w:val="24"/>
              </w:rPr>
            </w:pPr>
            <w:r w:rsidRPr="00B04CCA">
              <w:rPr>
                <w:sz w:val="24"/>
                <w:szCs w:val="24"/>
              </w:rPr>
              <w:t>SendPulse</w:t>
            </w:r>
          </w:p>
        </w:tc>
        <w:tc>
          <w:tcPr>
            <w:tcW w:w="2687" w:type="dxa"/>
          </w:tcPr>
          <w:p w14:paraId="4E044F54" w14:textId="77777777" w:rsidR="00EC70E1" w:rsidRPr="00B04CCA" w:rsidRDefault="00EC70E1" w:rsidP="00416ACA">
            <w:pPr>
              <w:pStyle w:val="af4"/>
              <w:rPr>
                <w:sz w:val="24"/>
                <w:szCs w:val="24"/>
              </w:rPr>
            </w:pPr>
            <w:r w:rsidRPr="00B04CCA">
              <w:rPr>
                <w:sz w:val="24"/>
                <w:szCs w:val="24"/>
              </w:rPr>
              <w:t>PrivateBoxBot</w:t>
            </w:r>
          </w:p>
        </w:tc>
      </w:tr>
      <w:tr w:rsidR="00EC70E1" w14:paraId="1927FAA5" w14:textId="77777777" w:rsidTr="00892CC6">
        <w:trPr>
          <w:trHeight w:val="3574"/>
        </w:trPr>
        <w:tc>
          <w:tcPr>
            <w:tcW w:w="1413" w:type="dxa"/>
          </w:tcPr>
          <w:p w14:paraId="1D452DDC" w14:textId="77777777"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14:paraId="01FD0B12" w14:textId="77777777"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14:paraId="639E6337" w14:textId="77777777"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14:paraId="4E511F3B" w14:textId="77777777"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14:paraId="2DC7481C" w14:textId="77777777"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14:paraId="25749036" w14:textId="77777777" w:rsidTr="00892CC6">
        <w:trPr>
          <w:trHeight w:val="2656"/>
        </w:trPr>
        <w:tc>
          <w:tcPr>
            <w:tcW w:w="1413" w:type="dxa"/>
          </w:tcPr>
          <w:p w14:paraId="51262E8A" w14:textId="77777777"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14:paraId="40D45234" w14:textId="77777777"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14:paraId="2C626836" w14:textId="77777777"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14:paraId="5644B8DB" w14:textId="77777777"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14:paraId="2C5E134F" w14:textId="77777777" w:rsidTr="00B04CCA">
        <w:tc>
          <w:tcPr>
            <w:tcW w:w="1413" w:type="dxa"/>
          </w:tcPr>
          <w:p w14:paraId="03CD3B9E" w14:textId="77777777"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14:paraId="7374C143"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14:paraId="61270F44"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14:paraId="32817B25"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14:paraId="30178183" w14:textId="77777777" w:rsidR="002737AF" w:rsidRPr="00700906" w:rsidRDefault="002737AF" w:rsidP="00070D25">
      <w:pPr>
        <w:pStyle w:val="af"/>
        <w:ind w:firstLine="0"/>
      </w:pPr>
    </w:p>
    <w:p w14:paraId="10D040D4" w14:textId="77777777" w:rsidR="00E07301" w:rsidRDefault="002A1591" w:rsidP="003F56CD">
      <w:pPr>
        <w:pStyle w:val="a2"/>
      </w:pPr>
      <w:bookmarkStart w:id="8" w:name="_Toc74067566"/>
      <w:r>
        <w:t>Технічне завдання</w:t>
      </w:r>
      <w:bookmarkEnd w:id="8"/>
    </w:p>
    <w:p w14:paraId="2053CE5F" w14:textId="77777777"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14:paraId="4A20E5AF" w14:textId="77777777" w:rsidR="00283419" w:rsidRDefault="00283419" w:rsidP="003F56CD">
      <w:pPr>
        <w:pStyle w:val="a3"/>
      </w:pPr>
      <w:bookmarkStart w:id="9" w:name="_Toc74067567"/>
      <w:r>
        <w:t>Словник</w:t>
      </w:r>
      <w:bookmarkEnd w:id="9"/>
    </w:p>
    <w:p w14:paraId="6B1835E0" w14:textId="77777777" w:rsidR="00C136A3" w:rsidRPr="00C136A3" w:rsidRDefault="007739DF" w:rsidP="00C136A3">
      <w:pPr>
        <w:pStyle w:val="a4"/>
      </w:pPr>
      <w:r>
        <w:t>Нікнейм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14:paraId="1AD7C145" w14:textId="77777777" w:rsidR="00283419" w:rsidRPr="00015C1B" w:rsidRDefault="00283419" w:rsidP="00C136A3">
      <w:pPr>
        <w:pStyle w:val="a4"/>
      </w:pPr>
      <w:r>
        <w:t xml:space="preserve">Інлайн – режим </w:t>
      </w:r>
      <w:r w:rsidR="009817DC">
        <w:rPr>
          <w:lang w:val="en-US"/>
        </w:rPr>
        <w:t>Telegram</w:t>
      </w:r>
      <w:r w:rsidR="00C136A3">
        <w:t xml:space="preserve"> боту.</w:t>
      </w:r>
      <w:r>
        <w:t xml:space="preserve"> </w:t>
      </w:r>
      <w:r w:rsidR="00C136A3">
        <w:t>Якщо увімкнений, користувач може викликати бота за допомогою набирання його нікнейму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14:paraId="621E474F" w14:textId="77777777" w:rsidR="00015C1B" w:rsidRDefault="00015C1B" w:rsidP="00C136A3">
      <w:pPr>
        <w:pStyle w:val="a4"/>
      </w:pPr>
      <w:r>
        <w:t>Інлайн кнопки – кнопки, що прикріплені до деякого повідомлення</w:t>
      </w:r>
    </w:p>
    <w:p w14:paraId="3EA29A56" w14:textId="77777777" w:rsidR="00A252AB" w:rsidRDefault="00283419" w:rsidP="00015C1B">
      <w:pPr>
        <w:pStyle w:val="a4"/>
      </w:pPr>
      <w:r>
        <w:t>Шаблон – деяке збережене повідомлення користувача, яке може бути відтворено під час використання боту інлайн.</w:t>
      </w:r>
    </w:p>
    <w:p w14:paraId="7F0799A6" w14:textId="77777777" w:rsidR="00015C1B" w:rsidRPr="00283419" w:rsidRDefault="00015C1B" w:rsidP="00015C1B">
      <w:pPr>
        <w:pStyle w:val="a4"/>
      </w:pPr>
      <w:r>
        <w:lastRenderedPageBreak/>
        <w:t>Ключове слово – деяке слово-ключ за допомогою якого користувач зможе отримувати доступ до деякого шаблону.</w:t>
      </w:r>
    </w:p>
    <w:p w14:paraId="619E6F49" w14:textId="77777777" w:rsidR="002A1591" w:rsidRDefault="002A1591" w:rsidP="003F56CD">
      <w:pPr>
        <w:pStyle w:val="a3"/>
      </w:pPr>
      <w:bookmarkStart w:id="10" w:name="_Toc74067568"/>
      <w:r w:rsidRPr="00E82EE4">
        <w:t>Перелік</w:t>
      </w:r>
      <w:r>
        <w:t xml:space="preserve"> команд</w:t>
      </w:r>
      <w:bookmarkEnd w:id="10"/>
    </w:p>
    <w:p w14:paraId="162038A3" w14:textId="77777777"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14:paraId="6D297504" w14:textId="77777777" w:rsidR="002A1591" w:rsidRPr="002A1591" w:rsidRDefault="002A1591" w:rsidP="002A1591">
      <w:pPr>
        <w:pStyle w:val="a4"/>
      </w:pPr>
      <w:r>
        <w:rPr>
          <w:lang w:val="en-US"/>
        </w:rPr>
        <w:t>/start</w:t>
      </w:r>
    </w:p>
    <w:p w14:paraId="6A7B164F" w14:textId="77777777" w:rsidR="00F82BF5" w:rsidRPr="00F82BF5" w:rsidRDefault="00F82BF5" w:rsidP="002A1591">
      <w:pPr>
        <w:pStyle w:val="a4"/>
      </w:pPr>
      <w:r>
        <w:rPr>
          <w:lang w:val="en-US"/>
        </w:rPr>
        <w:t>/help</w:t>
      </w:r>
    </w:p>
    <w:p w14:paraId="0F13B848" w14:textId="77777777" w:rsidR="002A1591" w:rsidRPr="002A1591" w:rsidRDefault="002A1591" w:rsidP="002A1591">
      <w:pPr>
        <w:pStyle w:val="a4"/>
      </w:pPr>
      <w:r>
        <w:rPr>
          <w:lang w:val="en-US"/>
        </w:rPr>
        <w:t>/bind</w:t>
      </w:r>
    </w:p>
    <w:p w14:paraId="029164FF" w14:textId="77777777" w:rsidR="002A1591" w:rsidRPr="002A1591" w:rsidRDefault="002A1591" w:rsidP="002A1591">
      <w:pPr>
        <w:pStyle w:val="a4"/>
      </w:pPr>
      <w:r>
        <w:rPr>
          <w:lang w:val="en-US"/>
        </w:rPr>
        <w:t>/unbind</w:t>
      </w:r>
    </w:p>
    <w:p w14:paraId="1EDC3F04" w14:textId="77777777" w:rsidR="002A1591" w:rsidRDefault="002A1591" w:rsidP="002A1591">
      <w:pPr>
        <w:pStyle w:val="a4"/>
      </w:pPr>
      <w:r>
        <w:rPr>
          <w:lang w:val="en-US"/>
        </w:rPr>
        <w:t>/list</w:t>
      </w:r>
    </w:p>
    <w:p w14:paraId="026A2EA9" w14:textId="77777777"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14:paraId="3E8CC856" w14:textId="77777777" w:rsidR="002A1591" w:rsidRDefault="002A1591" w:rsidP="003F56CD">
      <w:pPr>
        <w:pStyle w:val="a3"/>
      </w:pPr>
      <w:bookmarkStart w:id="11" w:name="_Toc74067569"/>
      <w:r w:rsidRPr="002A1591">
        <w:t>Початок роботи</w:t>
      </w:r>
      <w:bookmarkEnd w:id="11"/>
    </w:p>
    <w:p w14:paraId="39EE54E6" w14:textId="77777777"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14:paraId="073BDB3E" w14:textId="77777777"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14:paraId="1E568B47" w14:textId="77777777"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14:paraId="7929EDA5" w14:textId="77777777"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14:paraId="588EBE63" w14:textId="77777777"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14:paraId="772AC815" w14:textId="77777777" w:rsidR="00BD475A" w:rsidRDefault="00BD475A" w:rsidP="00BD475A">
      <w:pPr>
        <w:pStyle w:val="af"/>
      </w:pPr>
      <w:r>
        <w:t>Самі команди в повідомлені мають бути виділені.</w:t>
      </w:r>
    </w:p>
    <w:p w14:paraId="3F4AD1F4" w14:textId="77777777"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14:paraId="3B17B2AF" w14:textId="77777777" w:rsidR="005300BE" w:rsidRDefault="005300BE">
      <w:pPr>
        <w:rPr>
          <w:rFonts w:ascii="Times New Roman" w:eastAsiaTheme="minorEastAsia" w:hAnsi="Times New Roman" w:cs="Times New Roman"/>
          <w:b/>
          <w:color w:val="000000" w:themeColor="text1"/>
          <w:spacing w:val="15"/>
          <w:sz w:val="28"/>
          <w:szCs w:val="28"/>
          <w:lang w:val="uk-UA"/>
        </w:rPr>
      </w:pPr>
      <w:bookmarkStart w:id="15" w:name="_Toc74067572"/>
      <w:r>
        <w:br w:type="page"/>
      </w:r>
    </w:p>
    <w:p w14:paraId="34654F17" w14:textId="5DD4784B" w:rsidR="00BD475A" w:rsidRDefault="00BD475A" w:rsidP="003F56CD">
      <w:pPr>
        <w:pStyle w:val="a3"/>
      </w:pPr>
      <w:r>
        <w:lastRenderedPageBreak/>
        <w:t xml:space="preserve">Команда </w:t>
      </w:r>
      <w:r w:rsidRPr="00BD475A">
        <w:rPr>
          <w:lang w:val="ru-RU"/>
        </w:rPr>
        <w:t>/</w:t>
      </w:r>
      <w:r>
        <w:rPr>
          <w:lang w:val="en-US"/>
        </w:rPr>
        <w:t>list</w:t>
      </w:r>
      <w:bookmarkEnd w:id="15"/>
      <w:r>
        <w:t xml:space="preserve"> </w:t>
      </w:r>
    </w:p>
    <w:p w14:paraId="2D97E9D7" w14:textId="77777777"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14:paraId="37F2B7B2" w14:textId="77777777" w:rsidR="00BD475A" w:rsidRDefault="00BD475A" w:rsidP="00BD475A">
      <w:pPr>
        <w:pStyle w:val="af"/>
      </w:pPr>
      <w:r>
        <w:t xml:space="preserve">Перелік має бути зроблений за допомогою </w:t>
      </w:r>
      <w:r w:rsidR="00015C1B">
        <w:t>інлайн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14:paraId="757DF24A" w14:textId="77777777"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14:paraId="7BC4FDC9" w14:textId="77777777"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14:paraId="4F49006E" w14:textId="77777777"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14:paraId="3EA251E7" w14:textId="77777777"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14:paraId="742CF1DE" w14:textId="77777777"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14:paraId="7B47C183" w14:textId="77777777"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14:paraId="0AD7C624" w14:textId="77777777" w:rsidR="008D18EC" w:rsidRPr="00872A5B" w:rsidRDefault="008D18EC" w:rsidP="003F56CD">
      <w:pPr>
        <w:pStyle w:val="a3"/>
      </w:pPr>
      <w:bookmarkStart w:id="18" w:name="_Toc74067574"/>
      <w:r>
        <w:t xml:space="preserve">Команда </w:t>
      </w:r>
      <w:r w:rsidRPr="00872A5B">
        <w:t>/</w:t>
      </w:r>
      <w:r>
        <w:rPr>
          <w:lang w:val="en-US"/>
        </w:rPr>
        <w:t>unbind</w:t>
      </w:r>
      <w:bookmarkEnd w:id="18"/>
    </w:p>
    <w:p w14:paraId="12D8F6D2" w14:textId="77777777"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14:paraId="2881A26B" w14:textId="77777777" w:rsidR="000B50A5" w:rsidRDefault="008D18EC" w:rsidP="008D18EC">
      <w:pPr>
        <w:pStyle w:val="af"/>
      </w:pPr>
      <w:r>
        <w:lastRenderedPageBreak/>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14:paraId="1040AB54" w14:textId="77777777"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14:paraId="1BF981CC" w14:textId="77777777" w:rsidR="000B50A5" w:rsidRDefault="000B50A5" w:rsidP="003F56CD">
      <w:pPr>
        <w:pStyle w:val="a3"/>
      </w:pPr>
      <w:bookmarkStart w:id="20" w:name="_Toc74067575"/>
      <w:r>
        <w:t>Ключове слово</w:t>
      </w:r>
      <w:bookmarkEnd w:id="20"/>
    </w:p>
    <w:p w14:paraId="4DF51F23" w14:textId="77777777"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14:paraId="4FB86C1D" w14:textId="77777777" w:rsidR="004D7CEC" w:rsidRDefault="004D7CEC" w:rsidP="003F56CD">
      <w:pPr>
        <w:pStyle w:val="a3"/>
      </w:pPr>
      <w:bookmarkStart w:id="21" w:name="_Toc74067576"/>
      <w:r>
        <w:t>Шаблон</w:t>
      </w:r>
      <w:bookmarkEnd w:id="21"/>
    </w:p>
    <w:p w14:paraId="71186BAD" w14:textId="77777777"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14:paraId="50E7AF34" w14:textId="77777777" w:rsidR="004D7CEC" w:rsidRDefault="004D7CEC" w:rsidP="004D7CEC">
      <w:pPr>
        <w:pStyle w:val="af"/>
        <w:ind w:firstLine="0"/>
      </w:pPr>
      <w:r>
        <w:tab/>
        <w:t>Типи повідомлень, що мають підтримуватися:</w:t>
      </w:r>
    </w:p>
    <w:p w14:paraId="63393255" w14:textId="77777777" w:rsidR="004D7CEC" w:rsidRDefault="004D7CEC" w:rsidP="004D7CEC">
      <w:pPr>
        <w:pStyle w:val="a4"/>
      </w:pPr>
      <w:r>
        <w:t>Текстові</w:t>
      </w:r>
    </w:p>
    <w:p w14:paraId="244CDBEB" w14:textId="77777777" w:rsidR="004D7CEC" w:rsidRDefault="004D7CEC" w:rsidP="004D7CEC">
      <w:pPr>
        <w:pStyle w:val="a4"/>
      </w:pPr>
      <w:r>
        <w:t>Зображення</w:t>
      </w:r>
    </w:p>
    <w:p w14:paraId="339D9592" w14:textId="77777777" w:rsidR="004D7CEC" w:rsidRDefault="004D7CEC" w:rsidP="004D7CEC">
      <w:pPr>
        <w:pStyle w:val="a4"/>
      </w:pPr>
      <w:r>
        <w:t>Відео</w:t>
      </w:r>
    </w:p>
    <w:p w14:paraId="3F7FDBA7" w14:textId="77777777" w:rsidR="004D7CEC" w:rsidRDefault="004D7CEC" w:rsidP="004D7CEC">
      <w:pPr>
        <w:pStyle w:val="a4"/>
      </w:pPr>
      <w:r>
        <w:t>Файл</w:t>
      </w:r>
    </w:p>
    <w:p w14:paraId="271A78CD" w14:textId="77777777" w:rsidR="004D7CEC" w:rsidRDefault="004D7CEC" w:rsidP="004D7CEC">
      <w:pPr>
        <w:pStyle w:val="a4"/>
      </w:pPr>
      <w:r>
        <w:t xml:space="preserve">Аудіо </w:t>
      </w:r>
    </w:p>
    <w:p w14:paraId="3D990FDD" w14:textId="77777777" w:rsidR="004D7CEC" w:rsidRDefault="004D7CEC" w:rsidP="004D7CEC">
      <w:pPr>
        <w:pStyle w:val="a4"/>
      </w:pPr>
      <w:r>
        <w:t>Медіа група (сукупність файлів одного типу, зображення та відео можуть бути разом)</w:t>
      </w:r>
    </w:p>
    <w:p w14:paraId="34025E63" w14:textId="77777777" w:rsidR="004D7CEC" w:rsidRDefault="004D7CEC" w:rsidP="004D7CEC">
      <w:pPr>
        <w:pStyle w:val="af"/>
      </w:pPr>
      <w:r>
        <w:t>Текст після ключового слова є необов’язковим для всіх типів повідомлень окрім текстових.</w:t>
      </w:r>
    </w:p>
    <w:p w14:paraId="59EBD248" w14:textId="77777777" w:rsidR="004D7CEC" w:rsidRDefault="004D7CEC" w:rsidP="003F56CD">
      <w:pPr>
        <w:pStyle w:val="a3"/>
      </w:pPr>
      <w:bookmarkStart w:id="22" w:name="_Toc74067577"/>
      <w:r>
        <w:t>Збереження даних</w:t>
      </w:r>
      <w:bookmarkEnd w:id="22"/>
    </w:p>
    <w:p w14:paraId="46EEF796" w14:textId="77777777" w:rsidR="004D7CEC" w:rsidRDefault="004D7CEC" w:rsidP="004D7CEC">
      <w:pPr>
        <w:pStyle w:val="af"/>
      </w:pPr>
      <w:r>
        <w:t>База даних має містити наступні колекції:</w:t>
      </w:r>
    </w:p>
    <w:p w14:paraId="589D10C1" w14:textId="77777777" w:rsidR="00992878" w:rsidRPr="00992878" w:rsidRDefault="00992878" w:rsidP="00992878">
      <w:pPr>
        <w:pStyle w:val="a4"/>
      </w:pPr>
      <w:r>
        <w:rPr>
          <w:lang w:val="en-US"/>
        </w:rPr>
        <w:t xml:space="preserve">users </w:t>
      </w:r>
      <w:r>
        <w:t>– список користувачів</w:t>
      </w:r>
    </w:p>
    <w:p w14:paraId="1C989F19" w14:textId="77777777" w:rsidR="00992878" w:rsidRPr="00992878" w:rsidRDefault="00992878" w:rsidP="00992878">
      <w:pPr>
        <w:pStyle w:val="a4"/>
      </w:pPr>
      <w:r>
        <w:rPr>
          <w:lang w:val="en-US"/>
        </w:rPr>
        <w:t>keywords</w:t>
      </w:r>
      <w:r>
        <w:t xml:space="preserve"> – список шаблонів </w:t>
      </w:r>
    </w:p>
    <w:p w14:paraId="261C3389" w14:textId="77777777" w:rsidR="00992878" w:rsidRDefault="00992878" w:rsidP="00992878">
      <w:pPr>
        <w:pStyle w:val="a4"/>
      </w:pPr>
      <w:r>
        <w:rPr>
          <w:lang w:val="en-US"/>
        </w:rPr>
        <w:t>admins</w:t>
      </w:r>
      <w:r>
        <w:t xml:space="preserve"> – список індексів адміністраторів</w:t>
      </w:r>
    </w:p>
    <w:p w14:paraId="22F1E41D" w14:textId="77777777"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14:paraId="34C9021B" w14:textId="77777777" w:rsidR="00065E31" w:rsidRDefault="00065E31" w:rsidP="00065E31">
      <w:pPr>
        <w:pStyle w:val="a3"/>
      </w:pPr>
      <w:bookmarkStart w:id="23" w:name="_Toc74067578"/>
      <w:r>
        <w:lastRenderedPageBreak/>
        <w:t>Програмна частина</w:t>
      </w:r>
      <w:bookmarkEnd w:id="23"/>
    </w:p>
    <w:p w14:paraId="1E6289EC" w14:textId="77777777"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14:paraId="4551DA7B" w14:textId="77777777"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14:paraId="70377FEA" w14:textId="77777777" w:rsidR="00806B75" w:rsidRDefault="00806B75" w:rsidP="003F56CD">
      <w:pPr>
        <w:pStyle w:val="a3"/>
      </w:pPr>
      <w:bookmarkStart w:id="24" w:name="_Toc74067579"/>
      <w:r>
        <w:t>Локалізація</w:t>
      </w:r>
      <w:bookmarkEnd w:id="24"/>
      <w:r>
        <w:t xml:space="preserve"> </w:t>
      </w:r>
    </w:p>
    <w:p w14:paraId="1C332F0B" w14:textId="77777777" w:rsidR="00806B75" w:rsidRDefault="00806B75" w:rsidP="00806B75">
      <w:pPr>
        <w:pStyle w:val="af"/>
      </w:pPr>
      <w:r>
        <w:t xml:space="preserve">Увесь текст повідомлень має бути локалізованим. </w:t>
      </w:r>
    </w:p>
    <w:p w14:paraId="72A0765C" w14:textId="77777777" w:rsidR="00806B75" w:rsidRDefault="00806B75" w:rsidP="00806B75">
      <w:pPr>
        <w:pStyle w:val="af"/>
      </w:pPr>
      <w:r>
        <w:t xml:space="preserve">Інформація про локалізацію має братися з повідомлення користувача. </w:t>
      </w:r>
    </w:p>
    <w:p w14:paraId="10E99E90" w14:textId="77777777" w:rsidR="00806B75" w:rsidRDefault="00806B75" w:rsidP="00806B75">
      <w:pPr>
        <w:pStyle w:val="af"/>
      </w:pPr>
      <w:r>
        <w:t>Мови, що мають бути реалізовані:</w:t>
      </w:r>
    </w:p>
    <w:p w14:paraId="6D74A698" w14:textId="77777777" w:rsidR="00806B75" w:rsidRPr="00806B75" w:rsidRDefault="00806B75" w:rsidP="00806B75">
      <w:pPr>
        <w:pStyle w:val="a4"/>
      </w:pPr>
      <w:r>
        <w:t>Англійська</w:t>
      </w:r>
    </w:p>
    <w:p w14:paraId="2F27FC79" w14:textId="77777777" w:rsidR="00806B75" w:rsidRDefault="00806B75" w:rsidP="00806B75">
      <w:pPr>
        <w:pStyle w:val="a4"/>
      </w:pPr>
      <w:r>
        <w:t>Російська</w:t>
      </w:r>
    </w:p>
    <w:p w14:paraId="2C0D6D20" w14:textId="77777777" w:rsidR="00806B75" w:rsidRDefault="00806B75" w:rsidP="00806B75">
      <w:pPr>
        <w:pStyle w:val="af"/>
      </w:pPr>
      <w:r>
        <w:t>У майбутньому можливе додавання інших мов.</w:t>
      </w:r>
    </w:p>
    <w:p w14:paraId="1A201CD3" w14:textId="77777777"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14:paraId="5CFE86F8" w14:textId="77777777" w:rsidR="007E6A69" w:rsidRDefault="004B1F15" w:rsidP="003F56CD">
      <w:pPr>
        <w:pStyle w:val="a3"/>
      </w:pPr>
      <w:bookmarkStart w:id="25" w:name="_Toc74067580"/>
      <w:r>
        <w:t>Відмовостійкість</w:t>
      </w:r>
      <w:bookmarkEnd w:id="25"/>
    </w:p>
    <w:p w14:paraId="2B8CBA67" w14:textId="77777777" w:rsidR="004B1F15" w:rsidRDefault="004B1F15" w:rsidP="004B1F15">
      <w:pPr>
        <w:pStyle w:val="af"/>
      </w:pPr>
      <w:r>
        <w:t>У випадку помилки на стороні користувача, бот має вказати користувачу на помилку</w:t>
      </w:r>
    </w:p>
    <w:p w14:paraId="50D7C0E2" w14:textId="77777777"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14:paraId="000F722D" w14:textId="77777777" w:rsidR="004B1F15" w:rsidRDefault="004B1F15" w:rsidP="003F56CD">
      <w:pPr>
        <w:pStyle w:val="a3"/>
      </w:pPr>
      <w:bookmarkStart w:id="26" w:name="_Toc74067581"/>
      <w:r>
        <w:t>Розгортання</w:t>
      </w:r>
      <w:bookmarkEnd w:id="26"/>
    </w:p>
    <w:p w14:paraId="6B9BD42E" w14:textId="77777777"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14:paraId="5427CC84" w14:textId="77777777"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14:paraId="15DDC97C" w14:textId="77777777"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14:paraId="7A6AF733" w14:textId="172EAA76" w:rsidR="00624D71" w:rsidRPr="005300BE" w:rsidRDefault="00630178" w:rsidP="005300BE">
      <w:pPr>
        <w:pStyle w:val="af"/>
      </w:pPr>
      <w:r>
        <w:t>Параметри підключення для бази даних та токен боту повинні зберігатися у змінних середовища, що відрізняються на сервері та локально.</w:t>
      </w:r>
    </w:p>
    <w:p w14:paraId="749A6845" w14:textId="77777777" w:rsidR="00F738DA" w:rsidRDefault="00612F29" w:rsidP="003F56CD">
      <w:pPr>
        <w:pStyle w:val="a2"/>
      </w:pPr>
      <w:bookmarkStart w:id="27" w:name="_Toc74067582"/>
      <w:r w:rsidRPr="00612F29">
        <w:t>Вибір засобів розробки</w:t>
      </w:r>
      <w:bookmarkEnd w:id="27"/>
    </w:p>
    <w:p w14:paraId="629F0BEF" w14:textId="77777777"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14:paraId="0A99CD2F" w14:textId="77777777" w:rsidR="00443612" w:rsidRDefault="00443612" w:rsidP="00FF237C">
      <w:pPr>
        <w:pStyle w:val="af"/>
      </w:pPr>
      <w:r w:rsidRPr="00443612">
        <w:rPr>
          <w:lang w:val="en-US"/>
        </w:rPr>
        <w:lastRenderedPageBreak/>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14:paraId="49613321" w14:textId="77777777"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14:paraId="30F35587" w14:textId="77777777"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14:paraId="0224DC09" w14:textId="77777777"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14:paraId="5B19FD64" w14:textId="77777777"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14:paraId="0F1AC10C" w14:textId="77777777"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r>
        <w:rPr>
          <w:lang w:val="en-US"/>
        </w:rPr>
        <w:t>Aiogram</w:t>
      </w:r>
      <w:r w:rsidRPr="006F1670">
        <w:t>.</w:t>
      </w:r>
    </w:p>
    <w:p w14:paraId="106C9A11" w14:textId="77777777"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фреймворк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14:paraId="315F3433" w14:textId="77777777"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14:paraId="2C6260F2" w14:textId="77777777" w:rsidR="00CD66D2" w:rsidRDefault="00612F29" w:rsidP="003F56CD">
      <w:pPr>
        <w:pStyle w:val="a2"/>
      </w:pPr>
      <w:bookmarkStart w:id="29" w:name="_Toc74067583"/>
      <w:r>
        <w:t>Вибір моделі життєвого циклу</w:t>
      </w:r>
      <w:bookmarkEnd w:id="29"/>
    </w:p>
    <w:bookmarkEnd w:id="28"/>
    <w:p w14:paraId="552DE447" w14:textId="77777777" w:rsidR="00B37F77" w:rsidRDefault="00200F24" w:rsidP="00B37F77">
      <w:pPr>
        <w:pStyle w:val="af"/>
      </w:pPr>
      <w:r>
        <w:t>При розробці програмного</w:t>
      </w:r>
      <w:r w:rsidR="00B37F77">
        <w:t xml:space="preserve"> продукту використовувалася інкремент</w:t>
      </w:r>
      <w:r>
        <w:t>на модель життєвого циклу, під час якої програмне забезпечення розробляється з лінійною послідовністю стадій однак в декілька інкрементів (версій). Таким чином покращення продукту проходить заплановано весь час, доки життєвий цикл розробки не завершиться.</w:t>
      </w:r>
    </w:p>
    <w:p w14:paraId="5C9B52C1" w14:textId="77777777"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14:paraId="4DC2A395" w14:textId="77777777"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14:paraId="3F0A736E" w14:textId="77777777" w:rsidR="00C13EA6" w:rsidRPr="00C13EA6" w:rsidRDefault="00C13EA6" w:rsidP="00B37F77">
      <w:pPr>
        <w:pStyle w:val="af"/>
        <w:rPr>
          <w:lang w:val="ru-RU"/>
        </w:rPr>
      </w:pPr>
      <w:r>
        <w:lastRenderedPageBreak/>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14:paraId="0EFB16CF" w14:textId="77777777" w:rsidR="00C13EA6" w:rsidRPr="000B2A05" w:rsidRDefault="00C13EA6" w:rsidP="00B37F77">
      <w:pPr>
        <w:pStyle w:val="af"/>
        <w:rPr>
          <w:lang w:val="ru-RU"/>
        </w:rPr>
      </w:pPr>
      <w:bookmarkStart w:id="31" w:name="_Hlk72888056"/>
      <w:r>
        <w:rPr>
          <w:lang w:val="en-US"/>
        </w:rPr>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14:paraId="51A6C07D" w14:textId="77777777" w:rsidR="00C13EA6" w:rsidRDefault="00C13EA6" w:rsidP="00B37F77">
      <w:pPr>
        <w:pStyle w:val="af"/>
      </w:pPr>
      <w:r>
        <w:t>Результат розбиття завдань за пріоритетами вказаний на рисунку 1.5</w:t>
      </w:r>
      <w:r w:rsidR="007F6E7C">
        <w:t>.</w:t>
      </w:r>
    </w:p>
    <w:p w14:paraId="05336B95" w14:textId="77777777" w:rsidR="00C13EA6" w:rsidRDefault="00C13EA6" w:rsidP="00B37F77">
      <w:pPr>
        <w:pStyle w:val="af"/>
      </w:pPr>
    </w:p>
    <w:p w14:paraId="20B2E363" w14:textId="77777777" w:rsidR="00C13EA6" w:rsidRDefault="002D1CC9" w:rsidP="00416ACA">
      <w:pPr>
        <w:pStyle w:val="af4"/>
      </w:pPr>
      <w:r>
        <w:pict w14:anchorId="584CC45C">
          <v:shape id="_x0000_i1026" type="#_x0000_t75" style="width:306.35pt;height:242.85pt">
            <v:imagedata r:id="rId17" o:title="User Story Mapping Framework"/>
          </v:shape>
        </w:pict>
      </w:r>
    </w:p>
    <w:p w14:paraId="09C9FF8C" w14:textId="77777777"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14:paraId="255D4247" w14:textId="77777777" w:rsidR="00C13EA6" w:rsidRPr="007F6E7C" w:rsidRDefault="00C13EA6" w:rsidP="00C13EA6">
      <w:pPr>
        <w:pStyle w:val="af"/>
      </w:pPr>
      <w:r>
        <w:t>Після виділення пріоритетності завдань, вони були розбиті на спринти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14:paraId="05C45BEA" w14:textId="77777777" w:rsidR="00C13EA6" w:rsidRPr="007F6E7C" w:rsidRDefault="00C13EA6" w:rsidP="00416ACA">
      <w:pPr>
        <w:pStyle w:val="af4"/>
      </w:pPr>
    </w:p>
    <w:p w14:paraId="5906C35F" w14:textId="77777777" w:rsidR="0067126E" w:rsidRDefault="00A773F3" w:rsidP="00416ACA">
      <w:pPr>
        <w:pStyle w:val="af4"/>
      </w:pPr>
      <w:r>
        <w:rPr>
          <w:lang w:val="ru-RU"/>
        </w:rPr>
        <w:lastRenderedPageBreak/>
        <w:drawing>
          <wp:inline distT="0" distB="0" distL="0" distR="0" wp14:anchorId="1415CF79" wp14:editId="23C50477">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14:paraId="73820985" w14:textId="77777777"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14:paraId="5EB436BD" w14:textId="77777777"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14:paraId="42A4E194" w14:textId="77777777" w:rsidR="00090181" w:rsidRDefault="00090181" w:rsidP="007F6E7C">
      <w:pPr>
        <w:pStyle w:val="af"/>
      </w:pPr>
    </w:p>
    <w:p w14:paraId="4A6EBA57" w14:textId="77777777" w:rsidR="00090181" w:rsidRPr="00B70A21" w:rsidRDefault="00090181" w:rsidP="00416ACA">
      <w:pPr>
        <w:pStyle w:val="af4"/>
        <w:rPr>
          <w:lang w:val="ru-RU"/>
        </w:rPr>
      </w:pPr>
      <w:r>
        <w:rPr>
          <w:lang w:val="ru-RU"/>
        </w:rPr>
        <w:drawing>
          <wp:inline distT="0" distB="0" distL="0" distR="0" wp14:anchorId="584902D9" wp14:editId="03FF32D3">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14:paraId="14EF71B3" w14:textId="77777777" w:rsidR="00090181" w:rsidRDefault="00EC5913" w:rsidP="00416ACA">
      <w:pPr>
        <w:pStyle w:val="af4"/>
      </w:pPr>
      <w:r>
        <w:t>Рисунок</w:t>
      </w:r>
      <w:r w:rsidR="00BC26A7">
        <w:t xml:space="preserve"> 1.7</w:t>
      </w:r>
      <w:r w:rsidR="00090181">
        <w:t xml:space="preserve"> – Отримання корекної назви гілки</w:t>
      </w:r>
    </w:p>
    <w:p w14:paraId="02E5009A" w14:textId="77777777" w:rsidR="00C018FD" w:rsidRDefault="00C018FD">
      <w:pPr>
        <w:rPr>
          <w:rFonts w:ascii="Times New Roman" w:hAnsi="Times New Roman" w:cs="Times New Roman"/>
          <w:sz w:val="28"/>
          <w:szCs w:val="28"/>
          <w:lang w:val="uk-UA"/>
        </w:rPr>
      </w:pPr>
      <w:r>
        <w:br w:type="page"/>
      </w:r>
    </w:p>
    <w:p w14:paraId="40E9AE8D" w14:textId="3543BE36" w:rsidR="00090181" w:rsidRDefault="00090181" w:rsidP="001F2D2F">
      <w:pPr>
        <w:pStyle w:val="af"/>
      </w:pPr>
      <w:r>
        <w:lastRenderedPageBreak/>
        <w:t xml:space="preserve">Статус історії визначається за правилами </w:t>
      </w:r>
      <w:r w:rsidR="001F2D2F">
        <w:t>нижче:</w:t>
      </w:r>
    </w:p>
    <w:p w14:paraId="5FDA3ED9" w14:textId="77777777" w:rsidR="00090181" w:rsidRDefault="001F2D2F" w:rsidP="00F81737">
      <w:pPr>
        <w:pStyle w:val="a4"/>
      </w:pPr>
      <w:r w:rsidRPr="001F2D2F">
        <w:t>Одразу після створення гілки історія переходить із статусу «Готова до розробки» у статус «У розробці».</w:t>
      </w:r>
    </w:p>
    <w:p w14:paraId="52A9ECB0" w14:textId="77777777"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14:paraId="5BE9FE51" w14:textId="77777777"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14:paraId="3ACE5639" w14:textId="77777777"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14:paraId="18CE98A9" w14:textId="77777777" w:rsidR="00E82EE4" w:rsidRDefault="00E82EE4">
      <w:pPr>
        <w:rPr>
          <w:rFonts w:ascii="Times New Roman" w:hAnsi="Times New Roman" w:cs="Times New Roman"/>
          <w:sz w:val="28"/>
          <w:szCs w:val="28"/>
          <w:lang w:val="uk-UA"/>
        </w:rPr>
      </w:pPr>
      <w:r w:rsidRPr="006E38C6">
        <w:rPr>
          <w:lang w:val="uk-UA"/>
        </w:rPr>
        <w:br w:type="page"/>
      </w:r>
    </w:p>
    <w:p w14:paraId="48C3379A" w14:textId="77777777" w:rsidR="00E82EE4" w:rsidRPr="00E82EE4" w:rsidRDefault="00E82EE4" w:rsidP="00416ACA">
      <w:pPr>
        <w:pStyle w:val="a1"/>
      </w:pPr>
      <w:bookmarkStart w:id="32" w:name="_Toc74067584"/>
      <w:r>
        <w:lastRenderedPageBreak/>
        <w:t>Алгоритмічне забезпечення</w:t>
      </w:r>
      <w:bookmarkEnd w:id="32"/>
    </w:p>
    <w:p w14:paraId="0438EF3B" w14:textId="77777777" w:rsidR="00E82EE4" w:rsidRDefault="003F56CD" w:rsidP="003F56CD">
      <w:pPr>
        <w:pStyle w:val="a2"/>
      </w:pPr>
      <w:bookmarkStart w:id="33" w:name="_Toc74067585"/>
      <w:r>
        <w:t>Діаграма варіантів використання</w:t>
      </w:r>
      <w:bookmarkEnd w:id="33"/>
    </w:p>
    <w:p w14:paraId="173E6D92" w14:textId="77777777"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14:paraId="50FE4A49" w14:textId="77777777"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14:paraId="4674C0F7" w14:textId="77777777" w:rsidR="003F56CD" w:rsidRDefault="00A474B0" w:rsidP="00A474B0">
      <w:pPr>
        <w:pStyle w:val="af"/>
        <w:rPr>
          <w:lang w:val="ru-RU"/>
        </w:rPr>
      </w:pPr>
      <w:r w:rsidRPr="00A474B0">
        <w:t>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зв’язків узагальнення</w:t>
      </w:r>
      <w:r w:rsidRPr="00A474B0">
        <w:rPr>
          <w:lang w:val="ru-RU"/>
        </w:rPr>
        <w:t xml:space="preserve"> [</w:t>
      </w:r>
      <w:r w:rsidR="00CF0687" w:rsidRPr="00AA0E3C">
        <w:rPr>
          <w:lang w:val="ru-RU"/>
        </w:rPr>
        <w:t>7</w:t>
      </w:r>
      <w:r w:rsidRPr="00A474B0">
        <w:rPr>
          <w:lang w:val="ru-RU"/>
        </w:rPr>
        <w:t>].</w:t>
      </w:r>
    </w:p>
    <w:p w14:paraId="081B9388" w14:textId="77777777"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14:paraId="24F78D0B" w14:textId="77777777" w:rsidR="00C47021" w:rsidRDefault="00C47021" w:rsidP="00A474B0">
      <w:pPr>
        <w:pStyle w:val="af"/>
        <w:rPr>
          <w:lang w:val="ru-RU"/>
        </w:rPr>
      </w:pPr>
    </w:p>
    <w:p w14:paraId="47EAA128" w14:textId="77777777" w:rsidR="00C3041C" w:rsidRDefault="008449F7" w:rsidP="00C3041C">
      <w:pPr>
        <w:pStyle w:val="af4"/>
      </w:pPr>
      <w:r w:rsidRPr="008449F7">
        <w:rPr>
          <w:lang w:val="ru-RU"/>
        </w:rPr>
        <w:drawing>
          <wp:inline distT="0" distB="0" distL="0" distR="0" wp14:anchorId="704D8305" wp14:editId="68A843C3">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14:paraId="0F356449" w14:textId="77777777" w:rsidR="003F56CD" w:rsidRDefault="00C3041C" w:rsidP="00E934C4">
      <w:pPr>
        <w:pStyle w:val="af4"/>
      </w:pPr>
      <w:r>
        <w:t>Рисунок 2.1 – Діаграма варіантів викоритання</w:t>
      </w:r>
    </w:p>
    <w:p w14:paraId="0E54F573" w14:textId="77777777"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14:paraId="6C5907B4" w14:textId="77777777" w:rsidR="003F56CD" w:rsidRDefault="003F56CD" w:rsidP="003F56CD">
      <w:pPr>
        <w:pStyle w:val="a2"/>
      </w:pPr>
      <w:bookmarkStart w:id="34" w:name="_Toc74067586"/>
      <w:r>
        <w:lastRenderedPageBreak/>
        <w:t>Діаграма розгортання</w:t>
      </w:r>
      <w:bookmarkEnd w:id="34"/>
    </w:p>
    <w:p w14:paraId="2E8976CF" w14:textId="77777777"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14:paraId="6A9FA4C2" w14:textId="77777777" w:rsidR="00C47021" w:rsidRDefault="00C47021" w:rsidP="003F56CD">
      <w:pPr>
        <w:pStyle w:val="af"/>
      </w:pPr>
      <w:r>
        <w:t>Діаграму розгортання до дипломного проекту подано на рисунку 2.2.</w:t>
      </w:r>
    </w:p>
    <w:p w14:paraId="0980A436" w14:textId="77777777" w:rsidR="00C47021" w:rsidRDefault="00C47021" w:rsidP="003F56CD">
      <w:pPr>
        <w:pStyle w:val="af"/>
      </w:pPr>
    </w:p>
    <w:p w14:paraId="27285727" w14:textId="77777777" w:rsidR="00C47021" w:rsidRDefault="00C47021" w:rsidP="00C47021">
      <w:pPr>
        <w:pStyle w:val="af4"/>
      </w:pPr>
      <w:r w:rsidRPr="00C47021">
        <w:rPr>
          <w:lang w:val="ru-RU"/>
        </w:rPr>
        <w:drawing>
          <wp:inline distT="0" distB="0" distL="0" distR="0" wp14:anchorId="1A3C6DE1" wp14:editId="1B5002A5">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14:paraId="51A43B19" w14:textId="77777777" w:rsidR="00C47021" w:rsidRDefault="00C47021" w:rsidP="00C47021">
      <w:pPr>
        <w:pStyle w:val="af4"/>
      </w:pPr>
      <w:r>
        <w:t xml:space="preserve">Рисунок 2.2 – Діаграма розгортання </w:t>
      </w:r>
    </w:p>
    <w:p w14:paraId="247C164F" w14:textId="77777777" w:rsidR="00C47021" w:rsidRPr="00CF0687" w:rsidRDefault="00C47021" w:rsidP="00C47021">
      <w:pPr>
        <w:pStyle w:val="af"/>
        <w:rPr>
          <w:lang w:val="ru-RU"/>
        </w:rPr>
      </w:pPr>
      <w:r w:rsidRPr="00C47021">
        <w:t>Діаграма розгортання містить графічні зображення процесорів, пристроїв, процесів і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14:paraId="4770A193" w14:textId="77777777" w:rsidR="003F56CD" w:rsidRDefault="003F56CD" w:rsidP="003F56CD">
      <w:pPr>
        <w:pStyle w:val="a2"/>
      </w:pPr>
      <w:bookmarkStart w:id="35" w:name="_Toc74067587"/>
      <w:r>
        <w:t>Діаграма компонентів</w:t>
      </w:r>
      <w:bookmarkEnd w:id="35"/>
    </w:p>
    <w:p w14:paraId="46F36C2E" w14:textId="77777777"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w:t>
      </w:r>
      <w:r w:rsidRPr="00930329">
        <w:lastRenderedPageBreak/>
        <w:t>може виступати вихідний, бінарний і виконуваний код. У багатьох середовищах 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14:paraId="0389EA25" w14:textId="77777777" w:rsidR="00930329" w:rsidRDefault="00930329" w:rsidP="003F56CD">
      <w:pPr>
        <w:pStyle w:val="af"/>
      </w:pPr>
      <w:r w:rsidRPr="00930329">
        <w:t>Діаграма компонентів розробляється для наступних цілей:</w:t>
      </w:r>
    </w:p>
    <w:p w14:paraId="5CE84137" w14:textId="77777777" w:rsidR="00930329" w:rsidRDefault="00930329" w:rsidP="00930329">
      <w:pPr>
        <w:pStyle w:val="a4"/>
      </w:pPr>
      <w:r w:rsidRPr="00930329">
        <w:t>Візуалізації загальної структури вихідного коду програмної системи.</w:t>
      </w:r>
    </w:p>
    <w:p w14:paraId="551AC886" w14:textId="77777777" w:rsidR="00930329" w:rsidRDefault="00930329" w:rsidP="00930329">
      <w:pPr>
        <w:pStyle w:val="a4"/>
      </w:pPr>
      <w:r w:rsidRPr="00930329">
        <w:t>Специфікації виконуваного варіанту програмної системи.</w:t>
      </w:r>
    </w:p>
    <w:p w14:paraId="7F8BABF2" w14:textId="77777777" w:rsidR="00930329" w:rsidRDefault="00930329" w:rsidP="00930329">
      <w:pPr>
        <w:pStyle w:val="a4"/>
      </w:pPr>
      <w:r w:rsidRPr="00930329">
        <w:t>Забезпечення багаторазового використання окремих фрагментів програмного коду.</w:t>
      </w:r>
    </w:p>
    <w:p w14:paraId="2C505901" w14:textId="77777777" w:rsidR="00930329" w:rsidRDefault="00930329" w:rsidP="00930329">
      <w:pPr>
        <w:pStyle w:val="a4"/>
      </w:pPr>
      <w:r w:rsidRPr="00930329">
        <w:t>Уявлення концептуальної і фізичної схем баз даних.</w:t>
      </w:r>
    </w:p>
    <w:p w14:paraId="21733908" w14:textId="77777777"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proofErr w:type="spellStart"/>
      <w:r>
        <w:rPr>
          <w:lang w:val="en-US"/>
        </w:rPr>
        <w:t>py</w:t>
      </w:r>
      <w:proofErr w:type="spellEnd"/>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14:paraId="5C5FAE30" w14:textId="77777777" w:rsidR="00B57F52" w:rsidRDefault="00550852" w:rsidP="00B57F52">
      <w:pPr>
        <w:pStyle w:val="af"/>
      </w:pPr>
      <w:r>
        <w:t>Діаграма компонентів для дипломного проекту зображена на рисунку 2.3.</w:t>
      </w:r>
    </w:p>
    <w:p w14:paraId="5DAA4FD0" w14:textId="77777777" w:rsidR="00550852" w:rsidRDefault="00550852" w:rsidP="00550852">
      <w:pPr>
        <w:pStyle w:val="af4"/>
      </w:pPr>
    </w:p>
    <w:p w14:paraId="69C4B960" w14:textId="77777777" w:rsidR="00550852" w:rsidRDefault="00550852" w:rsidP="00550852">
      <w:pPr>
        <w:pStyle w:val="af4"/>
      </w:pPr>
      <w:r w:rsidRPr="00550852">
        <w:rPr>
          <w:lang w:val="ru-RU"/>
        </w:rPr>
        <w:drawing>
          <wp:inline distT="0" distB="0" distL="0" distR="0" wp14:anchorId="6782265E" wp14:editId="1ECA73F1">
            <wp:extent cx="3524596" cy="1518749"/>
            <wp:effectExtent l="0" t="0" r="0" b="5715"/>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3749647" cy="1615724"/>
                    </a:xfrm>
                    <a:prstGeom prst="rect">
                      <a:avLst/>
                    </a:prstGeom>
                    <a:noFill/>
                    <a:ln>
                      <a:noFill/>
                    </a:ln>
                    <a:extLst>
                      <a:ext uri="{53640926-AAD7-44D8-BBD7-CCE9431645EC}">
                        <a14:shadowObscured xmlns:a14="http://schemas.microsoft.com/office/drawing/2010/main"/>
                      </a:ext>
                    </a:extLst>
                  </pic:spPr>
                </pic:pic>
              </a:graphicData>
            </a:graphic>
          </wp:inline>
        </w:drawing>
      </w:r>
    </w:p>
    <w:p w14:paraId="3B087769" w14:textId="77777777" w:rsidR="00550852" w:rsidRPr="00550852" w:rsidRDefault="00550852" w:rsidP="00550852">
      <w:pPr>
        <w:pStyle w:val="af4"/>
      </w:pPr>
      <w:r>
        <w:t>Рисунок 2.3 – Діаграма компонентів</w:t>
      </w:r>
      <w:bookmarkStart w:id="36" w:name="_GoBack"/>
      <w:bookmarkEnd w:id="36"/>
    </w:p>
    <w:p w14:paraId="4ED9C153" w14:textId="77777777" w:rsidR="003F56CD" w:rsidRDefault="003F56CD" w:rsidP="003F56CD">
      <w:pPr>
        <w:pStyle w:val="a2"/>
      </w:pPr>
      <w:bookmarkStart w:id="37" w:name="_Toc74067588"/>
      <w:r>
        <w:lastRenderedPageBreak/>
        <w:t>Опис бази даних</w:t>
      </w:r>
      <w:bookmarkEnd w:id="37"/>
    </w:p>
    <w:p w14:paraId="12DA6040" w14:textId="77777777"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mongodb база даних складається з колекцій.</w:t>
      </w:r>
      <w:r w:rsidRPr="00E42BFF">
        <w:rPr>
          <w:lang w:val="ru-RU"/>
        </w:rPr>
        <w:t xml:space="preserve"> </w:t>
      </w:r>
    </w:p>
    <w:p w14:paraId="5EAB3B95" w14:textId="77777777"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14:paraId="6A19B624" w14:textId="77777777"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14:paraId="776D7C4F" w14:textId="77777777"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14:paraId="3E46DEDB" w14:textId="77777777"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14:paraId="3FE050A6" w14:textId="77777777" w:rsidR="003662FC" w:rsidRDefault="003662FC" w:rsidP="004A3CA9">
      <w:pPr>
        <w:pStyle w:val="af"/>
      </w:pPr>
    </w:p>
    <w:p w14:paraId="1B82C906" w14:textId="77777777" w:rsidR="00DF1E4E" w:rsidRDefault="00DF1E4E" w:rsidP="00DF1E4E">
      <w:pPr>
        <w:pStyle w:val="af4"/>
      </w:pPr>
      <w:r>
        <w:rPr>
          <w:lang w:val="ru-RU"/>
        </w:rPr>
        <w:drawing>
          <wp:inline distT="0" distB="0" distL="0" distR="0" wp14:anchorId="2A1AB46B" wp14:editId="3613852E">
            <wp:extent cx="5012773" cy="28595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093" cy="2878015"/>
                    </a:xfrm>
                    <a:prstGeom prst="rect">
                      <a:avLst/>
                    </a:prstGeom>
                  </pic:spPr>
                </pic:pic>
              </a:graphicData>
            </a:graphic>
          </wp:inline>
        </w:drawing>
      </w:r>
    </w:p>
    <w:p w14:paraId="0366A10F" w14:textId="77777777" w:rsidR="00DF1E4E" w:rsidRPr="00DF1E4E" w:rsidRDefault="00DF1E4E" w:rsidP="00DF1E4E">
      <w:pPr>
        <w:pStyle w:val="af4"/>
      </w:pPr>
      <w:r>
        <w:t>Рисунок 2.4 – Структура бази даних</w:t>
      </w:r>
    </w:p>
    <w:p w14:paraId="133D6091" w14:textId="77777777"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14:paraId="34AE6348" w14:textId="77777777"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14:paraId="21239B5F" w14:textId="77777777"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14:paraId="6E0C59A9" w14:textId="77777777"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14:paraId="6AD8938A" w14:textId="77777777" w:rsidR="003F56CD" w:rsidRPr="00DD044C" w:rsidRDefault="003F56CD" w:rsidP="00DD044C">
      <w:pPr>
        <w:pStyle w:val="af"/>
      </w:pPr>
      <w:r>
        <w:br w:type="page"/>
      </w:r>
    </w:p>
    <w:p w14:paraId="11A10BBF" w14:textId="77777777" w:rsidR="003F56CD" w:rsidRDefault="003F56CD" w:rsidP="00416ACA">
      <w:pPr>
        <w:pStyle w:val="a1"/>
      </w:pPr>
      <w:bookmarkStart w:id="38" w:name="_Toc74067589"/>
      <w:r>
        <w:lastRenderedPageBreak/>
        <w:t>Планування та реалізація тестування</w:t>
      </w:r>
      <w:bookmarkEnd w:id="38"/>
    </w:p>
    <w:p w14:paraId="6A4C668A" w14:textId="77777777" w:rsidR="003F56CD" w:rsidRDefault="003F56CD" w:rsidP="003F56CD">
      <w:pPr>
        <w:pStyle w:val="a2"/>
      </w:pPr>
      <w:bookmarkStart w:id="39" w:name="_Toc74067590"/>
      <w:r>
        <w:t>План тестування програмного продукту</w:t>
      </w:r>
      <w:bookmarkEnd w:id="39"/>
    </w:p>
    <w:p w14:paraId="1006B944" w14:textId="77777777"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14:paraId="6CFE2637" w14:textId="77777777" w:rsidR="003A4998" w:rsidRDefault="003A4998" w:rsidP="003A4998">
      <w:pPr>
        <w:pStyle w:val="af"/>
      </w:pPr>
      <w:r>
        <w:t>Етапи розробки бота можна умовно поділити на такі частини:</w:t>
      </w:r>
    </w:p>
    <w:p w14:paraId="6D0CF4E1" w14:textId="77777777" w:rsidR="003A4998" w:rsidRDefault="003A4998" w:rsidP="00CC7D4F">
      <w:pPr>
        <w:pStyle w:val="a0"/>
        <w:rPr>
          <w:lang w:val="uk-UA"/>
        </w:rPr>
      </w:pPr>
      <w:r w:rsidRPr="002D7EFA">
        <w:rPr>
          <w:lang w:val="uk-UA"/>
        </w:rPr>
        <w:t>Створення шаблону</w:t>
      </w:r>
    </w:p>
    <w:p w14:paraId="251B40F8" w14:textId="77777777" w:rsidR="002D7EFA" w:rsidRPr="002D7EFA" w:rsidRDefault="002D7EFA" w:rsidP="002D7EFA">
      <w:pPr>
        <w:pStyle w:val="a0"/>
        <w:rPr>
          <w:lang w:val="uk-UA"/>
        </w:rPr>
      </w:pPr>
      <w:r w:rsidRPr="002D7EFA">
        <w:rPr>
          <w:lang w:val="uk-UA"/>
        </w:rPr>
        <w:t>Відтворення шаблону з текстом</w:t>
      </w:r>
    </w:p>
    <w:p w14:paraId="21982CDB" w14:textId="77777777"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14:paraId="65FDA154" w14:textId="77777777"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14:paraId="4E22F034" w14:textId="77777777" w:rsidR="00AE7521" w:rsidRDefault="00AE7521" w:rsidP="001B54B4">
      <w:pPr>
        <w:pStyle w:val="af"/>
      </w:pPr>
    </w:p>
    <w:p w14:paraId="2D65C8D1" w14:textId="77777777"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14:paraId="5517AB03" w14:textId="77777777" w:rsidTr="003A7C92">
        <w:trPr>
          <w:trHeight w:val="442"/>
        </w:trPr>
        <w:tc>
          <w:tcPr>
            <w:tcW w:w="6658" w:type="dxa"/>
            <w:vAlign w:val="center"/>
          </w:tcPr>
          <w:p w14:paraId="34D5D02B" w14:textId="77777777" w:rsidR="00AE7521" w:rsidRPr="003A7C92" w:rsidRDefault="00AE7521" w:rsidP="00AE7521">
            <w:pPr>
              <w:pStyle w:val="aff"/>
              <w:rPr>
                <w:b/>
              </w:rPr>
            </w:pPr>
            <w:r w:rsidRPr="003A7C92">
              <w:rPr>
                <w:b/>
              </w:rPr>
              <w:t>Модуль</w:t>
            </w:r>
          </w:p>
        </w:tc>
        <w:tc>
          <w:tcPr>
            <w:tcW w:w="2687" w:type="dxa"/>
            <w:vAlign w:val="center"/>
          </w:tcPr>
          <w:p w14:paraId="099FDE16" w14:textId="77777777" w:rsidR="00AE7521" w:rsidRPr="002D7EFA" w:rsidRDefault="00AE7521" w:rsidP="00AE7521">
            <w:pPr>
              <w:pStyle w:val="aff"/>
              <w:rPr>
                <w:b/>
                <w:lang w:val="uk-UA"/>
              </w:rPr>
            </w:pPr>
            <w:r w:rsidRPr="002D7EFA">
              <w:rPr>
                <w:b/>
                <w:lang w:val="uk-UA"/>
              </w:rPr>
              <w:t>Кількість тест-кейсів</w:t>
            </w:r>
          </w:p>
        </w:tc>
      </w:tr>
      <w:tr w:rsidR="00AE7521" w14:paraId="6EE065F2" w14:textId="77777777" w:rsidTr="003A7C92">
        <w:trPr>
          <w:trHeight w:val="420"/>
        </w:trPr>
        <w:tc>
          <w:tcPr>
            <w:tcW w:w="6658" w:type="dxa"/>
            <w:vAlign w:val="center"/>
          </w:tcPr>
          <w:p w14:paraId="080874B3" w14:textId="77777777"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14:paraId="4771AC00" w14:textId="77777777" w:rsidR="00AE7521" w:rsidRPr="00AE7521" w:rsidRDefault="00AE7521" w:rsidP="00AE7521">
            <w:pPr>
              <w:pStyle w:val="aff"/>
              <w:rPr>
                <w:szCs w:val="24"/>
                <w:lang w:val="uk-UA"/>
              </w:rPr>
            </w:pPr>
            <w:r>
              <w:rPr>
                <w:szCs w:val="24"/>
                <w:lang w:val="uk-UA"/>
              </w:rPr>
              <w:t>6</w:t>
            </w:r>
          </w:p>
        </w:tc>
      </w:tr>
      <w:tr w:rsidR="00AE7521" w14:paraId="5CEE1C43" w14:textId="77777777" w:rsidTr="003A7C92">
        <w:trPr>
          <w:trHeight w:val="420"/>
        </w:trPr>
        <w:tc>
          <w:tcPr>
            <w:tcW w:w="6658" w:type="dxa"/>
            <w:vAlign w:val="center"/>
          </w:tcPr>
          <w:p w14:paraId="31B3EEF9" w14:textId="77777777" w:rsidR="00AE7521" w:rsidRDefault="00AE7521" w:rsidP="00AE7521">
            <w:pPr>
              <w:pStyle w:val="aff"/>
              <w:rPr>
                <w:szCs w:val="24"/>
                <w:lang w:val="uk-UA"/>
              </w:rPr>
            </w:pPr>
            <w:r>
              <w:rPr>
                <w:szCs w:val="24"/>
                <w:lang w:val="uk-UA"/>
              </w:rPr>
              <w:t>Відтворення шаблону</w:t>
            </w:r>
          </w:p>
        </w:tc>
        <w:tc>
          <w:tcPr>
            <w:tcW w:w="2687" w:type="dxa"/>
            <w:vAlign w:val="center"/>
          </w:tcPr>
          <w:p w14:paraId="5EE39C40" w14:textId="77777777" w:rsidR="00AE7521" w:rsidRDefault="00AE7521" w:rsidP="00AE7521">
            <w:pPr>
              <w:pStyle w:val="aff"/>
              <w:rPr>
                <w:szCs w:val="24"/>
                <w:lang w:val="uk-UA"/>
              </w:rPr>
            </w:pPr>
            <w:r>
              <w:rPr>
                <w:szCs w:val="24"/>
                <w:lang w:val="uk-UA"/>
              </w:rPr>
              <w:t>6</w:t>
            </w:r>
          </w:p>
        </w:tc>
      </w:tr>
      <w:tr w:rsidR="00AE7521" w14:paraId="173B52D2" w14:textId="77777777" w:rsidTr="003A7C92">
        <w:trPr>
          <w:trHeight w:val="420"/>
        </w:trPr>
        <w:tc>
          <w:tcPr>
            <w:tcW w:w="6658" w:type="dxa"/>
            <w:vAlign w:val="center"/>
          </w:tcPr>
          <w:p w14:paraId="35BF2E73" w14:textId="77777777" w:rsidR="00AE7521" w:rsidRDefault="00AE7521" w:rsidP="00AE7521">
            <w:pPr>
              <w:pStyle w:val="aff"/>
              <w:rPr>
                <w:szCs w:val="24"/>
                <w:lang w:val="uk-UA"/>
              </w:rPr>
            </w:pPr>
            <w:r>
              <w:rPr>
                <w:szCs w:val="24"/>
                <w:lang w:val="uk-UA"/>
              </w:rPr>
              <w:t>Загально</w:t>
            </w:r>
          </w:p>
        </w:tc>
        <w:tc>
          <w:tcPr>
            <w:tcW w:w="2687" w:type="dxa"/>
            <w:vAlign w:val="center"/>
          </w:tcPr>
          <w:p w14:paraId="0265D224" w14:textId="77777777" w:rsidR="00AE7521" w:rsidRDefault="002D7EFA" w:rsidP="00AE7521">
            <w:pPr>
              <w:pStyle w:val="aff"/>
              <w:rPr>
                <w:szCs w:val="24"/>
                <w:lang w:val="uk-UA"/>
              </w:rPr>
            </w:pPr>
            <w:r>
              <w:rPr>
                <w:szCs w:val="24"/>
                <w:lang w:val="uk-UA"/>
              </w:rPr>
              <w:t>12</w:t>
            </w:r>
          </w:p>
        </w:tc>
      </w:tr>
    </w:tbl>
    <w:p w14:paraId="59E50E6B" w14:textId="77777777" w:rsidR="00AE7521" w:rsidRDefault="00AE7521" w:rsidP="00C53C3C">
      <w:pPr>
        <w:pStyle w:val="af"/>
      </w:pPr>
    </w:p>
    <w:p w14:paraId="4366FE54" w14:textId="77777777"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14:paraId="6137C616" w14:textId="77777777"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14:paraId="33B73793" w14:textId="77777777" w:rsidR="00C53C3C" w:rsidRDefault="00C53C3C" w:rsidP="00C53C3C">
      <w:pPr>
        <w:pStyle w:val="af"/>
      </w:pPr>
      <w:r>
        <w:t>Почати тестування можна після написання основного функціоналу бота.</w:t>
      </w:r>
    </w:p>
    <w:p w14:paraId="16DBC65D" w14:textId="77777777"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14:paraId="0855ADF6" w14:textId="77777777" w:rsidR="003A0887" w:rsidRDefault="003A0887" w:rsidP="00C53C3C">
      <w:pPr>
        <w:pStyle w:val="af"/>
      </w:pPr>
      <w:r>
        <w:t>Часові рамки тестування можна побачити на таблиці 3.2.</w:t>
      </w:r>
    </w:p>
    <w:p w14:paraId="59FF777B" w14:textId="77777777" w:rsidR="003A0887" w:rsidRDefault="003A0887" w:rsidP="00C53C3C">
      <w:pPr>
        <w:pStyle w:val="af"/>
      </w:pPr>
    </w:p>
    <w:p w14:paraId="38977D9B" w14:textId="77777777"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14:paraId="020F22F3" w14:textId="77777777" w:rsidTr="003A7C92">
        <w:trPr>
          <w:trHeight w:val="469"/>
        </w:trPr>
        <w:tc>
          <w:tcPr>
            <w:tcW w:w="5098" w:type="dxa"/>
            <w:vAlign w:val="center"/>
          </w:tcPr>
          <w:p w14:paraId="26BA6792" w14:textId="77777777" w:rsidR="003A0887" w:rsidRPr="003A7C92" w:rsidRDefault="003A0887" w:rsidP="003A7C92">
            <w:pPr>
              <w:pStyle w:val="aff"/>
              <w:rPr>
                <w:b/>
                <w:lang w:val="uk-UA"/>
              </w:rPr>
            </w:pPr>
            <w:r w:rsidRPr="003A7C92">
              <w:rPr>
                <w:b/>
                <w:lang w:val="uk-UA"/>
              </w:rPr>
              <w:t>Етапи тестування</w:t>
            </w:r>
          </w:p>
        </w:tc>
        <w:tc>
          <w:tcPr>
            <w:tcW w:w="2127" w:type="dxa"/>
            <w:vAlign w:val="center"/>
          </w:tcPr>
          <w:p w14:paraId="582411B9" w14:textId="77777777" w:rsidR="003A0887" w:rsidRPr="003A7C92" w:rsidRDefault="003A0887" w:rsidP="003A7C92">
            <w:pPr>
              <w:pStyle w:val="aff"/>
              <w:rPr>
                <w:b/>
                <w:lang w:val="uk-UA"/>
              </w:rPr>
            </w:pPr>
            <w:r w:rsidRPr="003A7C92">
              <w:rPr>
                <w:b/>
                <w:lang w:val="uk-UA"/>
              </w:rPr>
              <w:t>Дата початку</w:t>
            </w:r>
          </w:p>
        </w:tc>
        <w:tc>
          <w:tcPr>
            <w:tcW w:w="2119" w:type="dxa"/>
            <w:vAlign w:val="center"/>
          </w:tcPr>
          <w:p w14:paraId="7AC8BD32" w14:textId="77777777" w:rsidR="003A0887" w:rsidRPr="003A7C92" w:rsidRDefault="003A0887" w:rsidP="003A7C92">
            <w:pPr>
              <w:pStyle w:val="aff"/>
              <w:rPr>
                <w:b/>
                <w:lang w:val="uk-UA"/>
              </w:rPr>
            </w:pPr>
            <w:r w:rsidRPr="003A7C92">
              <w:rPr>
                <w:b/>
                <w:lang w:val="uk-UA"/>
              </w:rPr>
              <w:t>Дата закінчення</w:t>
            </w:r>
          </w:p>
        </w:tc>
      </w:tr>
      <w:tr w:rsidR="003A0887" w14:paraId="4EAB19F7" w14:textId="77777777" w:rsidTr="003A7C92">
        <w:trPr>
          <w:trHeight w:val="419"/>
        </w:trPr>
        <w:tc>
          <w:tcPr>
            <w:tcW w:w="5098" w:type="dxa"/>
            <w:vAlign w:val="center"/>
          </w:tcPr>
          <w:p w14:paraId="19BC7A74" w14:textId="77777777" w:rsidR="003A0887" w:rsidRPr="0086756D" w:rsidRDefault="003A0887" w:rsidP="003A7C92">
            <w:pPr>
              <w:pStyle w:val="aff"/>
              <w:rPr>
                <w:lang w:val="uk-UA"/>
              </w:rPr>
            </w:pPr>
            <w:r w:rsidRPr="0086756D">
              <w:rPr>
                <w:lang w:val="uk-UA"/>
              </w:rPr>
              <w:t>Складання тест-плану</w:t>
            </w:r>
          </w:p>
        </w:tc>
        <w:tc>
          <w:tcPr>
            <w:tcW w:w="2127" w:type="dxa"/>
            <w:vAlign w:val="center"/>
          </w:tcPr>
          <w:p w14:paraId="6EB27421" w14:textId="77777777" w:rsidR="003A0887" w:rsidRPr="0086756D" w:rsidRDefault="0086756D" w:rsidP="003A7C92">
            <w:pPr>
              <w:pStyle w:val="aff"/>
              <w:rPr>
                <w:lang w:val="uk-UA"/>
              </w:rPr>
            </w:pPr>
            <w:bookmarkStart w:id="40" w:name="_Hlk74049563"/>
            <w:r>
              <w:rPr>
                <w:lang w:val="uk-UA"/>
              </w:rPr>
              <w:t>08.06.2021</w:t>
            </w:r>
            <w:bookmarkEnd w:id="40"/>
            <w:r w:rsidR="003A0887" w:rsidRPr="0086756D">
              <w:rPr>
                <w:lang w:val="uk-UA"/>
              </w:rPr>
              <w:t xml:space="preserve">, </w:t>
            </w:r>
            <w:bookmarkStart w:id="41" w:name="_Hlk58887666"/>
            <w:r w:rsidR="003A0887" w:rsidRPr="0086756D">
              <w:rPr>
                <w:lang w:val="uk-UA"/>
              </w:rPr>
              <w:t>12:00</w:t>
            </w:r>
            <w:bookmarkEnd w:id="41"/>
          </w:p>
        </w:tc>
        <w:tc>
          <w:tcPr>
            <w:tcW w:w="2119" w:type="dxa"/>
            <w:vAlign w:val="center"/>
          </w:tcPr>
          <w:p w14:paraId="4F1E0B7A"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14:paraId="49B11CBF" w14:textId="77777777" w:rsidTr="003A7C92">
        <w:trPr>
          <w:trHeight w:val="412"/>
        </w:trPr>
        <w:tc>
          <w:tcPr>
            <w:tcW w:w="5098" w:type="dxa"/>
            <w:vAlign w:val="center"/>
          </w:tcPr>
          <w:p w14:paraId="150FFFFC" w14:textId="77777777"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14:paraId="21DC2590" w14:textId="77777777"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14:paraId="1599D5F0"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14:paraId="27100A9F" w14:textId="77777777" w:rsidTr="003A7C92">
        <w:trPr>
          <w:trHeight w:val="417"/>
        </w:trPr>
        <w:tc>
          <w:tcPr>
            <w:tcW w:w="5098" w:type="dxa"/>
            <w:vAlign w:val="center"/>
          </w:tcPr>
          <w:p w14:paraId="2AA8ACF2" w14:textId="77777777" w:rsidR="003A0887" w:rsidRPr="0086756D" w:rsidRDefault="003A0887" w:rsidP="003A7C92">
            <w:pPr>
              <w:pStyle w:val="aff"/>
              <w:rPr>
                <w:lang w:val="uk-UA"/>
              </w:rPr>
            </w:pPr>
            <w:r w:rsidRPr="0086756D">
              <w:rPr>
                <w:lang w:val="uk-UA"/>
              </w:rPr>
              <w:t>Тестування модулів</w:t>
            </w:r>
          </w:p>
        </w:tc>
        <w:tc>
          <w:tcPr>
            <w:tcW w:w="2127" w:type="dxa"/>
            <w:vAlign w:val="center"/>
          </w:tcPr>
          <w:p w14:paraId="23FF866C" w14:textId="77777777"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14:paraId="1CD4B427"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14:paraId="7F11343D" w14:textId="77777777" w:rsidTr="003A7C92">
        <w:trPr>
          <w:trHeight w:val="423"/>
        </w:trPr>
        <w:tc>
          <w:tcPr>
            <w:tcW w:w="5098" w:type="dxa"/>
            <w:vAlign w:val="center"/>
          </w:tcPr>
          <w:p w14:paraId="2D74300F" w14:textId="77777777" w:rsidR="003A0887" w:rsidRPr="0086756D" w:rsidRDefault="003A0887" w:rsidP="003A7C92">
            <w:pPr>
              <w:pStyle w:val="aff"/>
              <w:rPr>
                <w:lang w:val="uk-UA"/>
              </w:rPr>
            </w:pPr>
            <w:r w:rsidRPr="0086756D">
              <w:rPr>
                <w:lang w:val="uk-UA"/>
              </w:rPr>
              <w:t>Звіт про тестування</w:t>
            </w:r>
          </w:p>
        </w:tc>
        <w:tc>
          <w:tcPr>
            <w:tcW w:w="2127" w:type="dxa"/>
            <w:vAlign w:val="center"/>
          </w:tcPr>
          <w:p w14:paraId="5D646F10" w14:textId="77777777"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14:paraId="71059AD1" w14:textId="77777777" w:rsidR="003A0887" w:rsidRPr="0086756D" w:rsidRDefault="0086756D" w:rsidP="003A7C92">
            <w:pPr>
              <w:pStyle w:val="aff"/>
              <w:rPr>
                <w:lang w:val="uk-UA"/>
              </w:rPr>
            </w:pPr>
            <w:r>
              <w:rPr>
                <w:lang w:val="uk-UA"/>
              </w:rPr>
              <w:t>08.06.2021, 19</w:t>
            </w:r>
            <w:r w:rsidR="003A0887" w:rsidRPr="0086756D">
              <w:rPr>
                <w:lang w:val="uk-UA"/>
              </w:rPr>
              <w:t>:30</w:t>
            </w:r>
          </w:p>
        </w:tc>
      </w:tr>
    </w:tbl>
    <w:p w14:paraId="520E1327" w14:textId="77777777" w:rsidR="003A0887" w:rsidRDefault="003A0887" w:rsidP="00C53C3C">
      <w:pPr>
        <w:pStyle w:val="af"/>
      </w:pPr>
    </w:p>
    <w:p w14:paraId="010196EA" w14:textId="77777777" w:rsidR="003F56CD" w:rsidRDefault="003F56CD" w:rsidP="003F56CD">
      <w:pPr>
        <w:pStyle w:val="a2"/>
      </w:pPr>
      <w:bookmarkStart w:id="42" w:name="_Toc74067591"/>
      <w:r>
        <w:t>Тест дизайн</w:t>
      </w:r>
      <w:bookmarkEnd w:id="42"/>
    </w:p>
    <w:p w14:paraId="35073705" w14:textId="77777777"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14:paraId="70D69481" w14:textId="77777777" w:rsidR="00912988" w:rsidRDefault="00912988" w:rsidP="003F56CD">
      <w:pPr>
        <w:pStyle w:val="af"/>
      </w:pPr>
    </w:p>
    <w:p w14:paraId="730C0E76" w14:textId="77777777"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14:paraId="1E9C665F" w14:textId="77777777" w:rsidTr="00912988">
        <w:trPr>
          <w:trHeight w:val="760"/>
        </w:trPr>
        <w:tc>
          <w:tcPr>
            <w:tcW w:w="1838" w:type="dxa"/>
            <w:vAlign w:val="center"/>
          </w:tcPr>
          <w:p w14:paraId="3093B530" w14:textId="77777777"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14:paraId="2D9AB0B4" w14:textId="77777777"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14:paraId="2279C10F" w14:textId="77777777"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14:paraId="33F023DB" w14:textId="77777777" w:rsidR="00912988" w:rsidRPr="00912988" w:rsidRDefault="00912988" w:rsidP="00912988">
            <w:pPr>
              <w:pStyle w:val="aff"/>
              <w:jc w:val="center"/>
              <w:rPr>
                <w:b/>
                <w:lang w:val="uk-UA"/>
              </w:rPr>
            </w:pPr>
            <w:r w:rsidRPr="00912988">
              <w:rPr>
                <w:b/>
                <w:lang w:val="uk-UA"/>
              </w:rPr>
              <w:t>Реальний результат</w:t>
            </w:r>
          </w:p>
        </w:tc>
      </w:tr>
      <w:tr w:rsidR="00912988" w:rsidRPr="00422F4E" w14:paraId="2D72A342" w14:textId="77777777" w:rsidTr="00F608AE">
        <w:trPr>
          <w:trHeight w:val="1552"/>
        </w:trPr>
        <w:tc>
          <w:tcPr>
            <w:tcW w:w="1838" w:type="dxa"/>
            <w:vAlign w:val="center"/>
          </w:tcPr>
          <w:p w14:paraId="71100DDF" w14:textId="77777777" w:rsidR="00912988" w:rsidRPr="00912988" w:rsidRDefault="00912988" w:rsidP="00F608AE">
            <w:pPr>
              <w:pStyle w:val="aff"/>
              <w:rPr>
                <w:lang w:val="uk-UA"/>
              </w:rPr>
            </w:pPr>
            <w:r>
              <w:rPr>
                <w:lang w:val="uk-UA"/>
              </w:rPr>
              <w:t>Створення текстового шаблону</w:t>
            </w:r>
          </w:p>
        </w:tc>
        <w:tc>
          <w:tcPr>
            <w:tcW w:w="3119" w:type="dxa"/>
            <w:vAlign w:val="center"/>
          </w:tcPr>
          <w:p w14:paraId="0FF1092B" w14:textId="77777777"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14:paraId="2CF9727E" w14:textId="77777777"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14:paraId="78AA0444" w14:textId="77777777" w:rsidR="00912988" w:rsidRPr="00422F4E" w:rsidRDefault="00422F4E" w:rsidP="00912988">
            <w:pPr>
              <w:pStyle w:val="aff"/>
              <w:jc w:val="center"/>
              <w:rPr>
                <w:lang w:val="en-US"/>
              </w:rPr>
            </w:pPr>
            <w:r>
              <w:rPr>
                <w:lang w:val="en-US"/>
              </w:rPr>
              <w:t>TRUE</w:t>
            </w:r>
          </w:p>
        </w:tc>
      </w:tr>
      <w:tr w:rsidR="00422F4E" w:rsidRPr="00422F4E" w14:paraId="6D201736" w14:textId="77777777" w:rsidTr="00F608AE">
        <w:trPr>
          <w:trHeight w:val="978"/>
        </w:trPr>
        <w:tc>
          <w:tcPr>
            <w:tcW w:w="1838" w:type="dxa"/>
            <w:vAlign w:val="center"/>
          </w:tcPr>
          <w:p w14:paraId="21EDECE0" w14:textId="77777777" w:rsidR="00422F4E" w:rsidRDefault="00422F4E" w:rsidP="00F608AE">
            <w:pPr>
              <w:pStyle w:val="aff"/>
              <w:rPr>
                <w:lang w:val="uk-UA"/>
              </w:rPr>
            </w:pPr>
            <w:bookmarkStart w:id="43" w:name="_Hlk74051190"/>
            <w:r>
              <w:rPr>
                <w:lang w:val="uk-UA"/>
              </w:rPr>
              <w:t>Створення шаблону з зображенням</w:t>
            </w:r>
          </w:p>
        </w:tc>
        <w:tc>
          <w:tcPr>
            <w:tcW w:w="3119" w:type="dxa"/>
            <w:vAlign w:val="center"/>
          </w:tcPr>
          <w:p w14:paraId="3FA5154E" w14:textId="77777777"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14:paraId="3B2F3990" w14:textId="77777777"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14:paraId="1DC01631" w14:textId="77777777" w:rsidR="00422F4E" w:rsidRPr="00422F4E" w:rsidRDefault="00422F4E" w:rsidP="00912988">
            <w:pPr>
              <w:pStyle w:val="aff"/>
              <w:jc w:val="center"/>
              <w:rPr>
                <w:lang w:val="en-US"/>
              </w:rPr>
            </w:pPr>
            <w:r>
              <w:rPr>
                <w:lang w:val="en-US"/>
              </w:rPr>
              <w:t>TRUE</w:t>
            </w:r>
          </w:p>
        </w:tc>
      </w:tr>
      <w:bookmarkEnd w:id="43"/>
      <w:tr w:rsidR="00422F4E" w:rsidRPr="00422F4E" w14:paraId="5DD5C4A1" w14:textId="77777777" w:rsidTr="002C1332">
        <w:trPr>
          <w:trHeight w:val="932"/>
        </w:trPr>
        <w:tc>
          <w:tcPr>
            <w:tcW w:w="1838" w:type="dxa"/>
            <w:vAlign w:val="center"/>
          </w:tcPr>
          <w:p w14:paraId="0327626A" w14:textId="77777777" w:rsidR="00422F4E" w:rsidRDefault="00422F4E" w:rsidP="00F608AE">
            <w:pPr>
              <w:pStyle w:val="aff"/>
              <w:rPr>
                <w:lang w:val="uk-UA"/>
              </w:rPr>
            </w:pPr>
            <w:r>
              <w:rPr>
                <w:lang w:val="uk-UA"/>
              </w:rPr>
              <w:t>Створення шаблону з відео</w:t>
            </w:r>
          </w:p>
        </w:tc>
        <w:tc>
          <w:tcPr>
            <w:tcW w:w="3119" w:type="dxa"/>
            <w:vAlign w:val="center"/>
          </w:tcPr>
          <w:p w14:paraId="18F73049" w14:textId="77777777"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14:paraId="5E0427B4" w14:textId="77777777"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14:paraId="6074044C" w14:textId="77777777" w:rsidR="00422F4E" w:rsidRDefault="00422F4E" w:rsidP="00422F4E">
            <w:pPr>
              <w:pStyle w:val="aff"/>
              <w:jc w:val="center"/>
              <w:rPr>
                <w:lang w:val="en-US"/>
              </w:rPr>
            </w:pPr>
            <w:r>
              <w:rPr>
                <w:lang w:val="en-US"/>
              </w:rPr>
              <w:t>TRUE</w:t>
            </w:r>
          </w:p>
        </w:tc>
      </w:tr>
      <w:tr w:rsidR="00B54364" w:rsidRPr="00422F4E" w14:paraId="4E350269" w14:textId="77777777" w:rsidTr="002C1332">
        <w:trPr>
          <w:trHeight w:val="1058"/>
        </w:trPr>
        <w:tc>
          <w:tcPr>
            <w:tcW w:w="1838" w:type="dxa"/>
            <w:vAlign w:val="center"/>
          </w:tcPr>
          <w:p w14:paraId="6CE53957" w14:textId="77777777" w:rsidR="00B54364" w:rsidRDefault="00B54364" w:rsidP="00F608AE">
            <w:pPr>
              <w:pStyle w:val="aff"/>
              <w:rPr>
                <w:lang w:val="uk-UA"/>
              </w:rPr>
            </w:pPr>
            <w:r>
              <w:rPr>
                <w:lang w:val="uk-UA"/>
              </w:rPr>
              <w:t>Створення шаблону з файлом</w:t>
            </w:r>
          </w:p>
        </w:tc>
        <w:tc>
          <w:tcPr>
            <w:tcW w:w="3119" w:type="dxa"/>
            <w:vAlign w:val="center"/>
          </w:tcPr>
          <w:p w14:paraId="30D5AB2E" w14:textId="77777777"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14:paraId="1014BED5" w14:textId="77777777"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14:paraId="06E9B0EC" w14:textId="77777777" w:rsidR="00B54364" w:rsidRDefault="00B54364" w:rsidP="00B54364">
            <w:pPr>
              <w:pStyle w:val="aff"/>
              <w:jc w:val="center"/>
              <w:rPr>
                <w:lang w:val="en-US"/>
              </w:rPr>
            </w:pPr>
            <w:r>
              <w:rPr>
                <w:lang w:val="en-US"/>
              </w:rPr>
              <w:t>TRUE</w:t>
            </w:r>
          </w:p>
        </w:tc>
      </w:tr>
      <w:tr w:rsidR="00453440" w:rsidRPr="00422F4E" w14:paraId="4069EA81" w14:textId="77777777" w:rsidTr="002C1332">
        <w:trPr>
          <w:trHeight w:val="1197"/>
        </w:trPr>
        <w:tc>
          <w:tcPr>
            <w:tcW w:w="1838" w:type="dxa"/>
            <w:vAlign w:val="center"/>
          </w:tcPr>
          <w:p w14:paraId="62AA4438" w14:textId="77777777"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14:paraId="3907FC86" w14:textId="77777777"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4"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4"/>
          </w:p>
        </w:tc>
        <w:tc>
          <w:tcPr>
            <w:tcW w:w="2835" w:type="dxa"/>
            <w:vAlign w:val="center"/>
          </w:tcPr>
          <w:p w14:paraId="026F74E7" w14:textId="77777777"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14:paraId="08E47BB1" w14:textId="77777777" w:rsidR="00453440" w:rsidRDefault="00453440" w:rsidP="00453440">
            <w:pPr>
              <w:pStyle w:val="aff"/>
              <w:jc w:val="center"/>
              <w:rPr>
                <w:lang w:val="en-US"/>
              </w:rPr>
            </w:pPr>
            <w:r>
              <w:rPr>
                <w:lang w:val="en-US"/>
              </w:rPr>
              <w:t>TRUE</w:t>
            </w:r>
          </w:p>
        </w:tc>
      </w:tr>
      <w:tr w:rsidR="0004770B" w:rsidRPr="00422F4E" w14:paraId="269E295F" w14:textId="77777777" w:rsidTr="002C1332">
        <w:trPr>
          <w:trHeight w:val="1664"/>
        </w:trPr>
        <w:tc>
          <w:tcPr>
            <w:tcW w:w="1838" w:type="dxa"/>
            <w:vAlign w:val="center"/>
          </w:tcPr>
          <w:p w14:paraId="3A561FFC" w14:textId="77777777"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14:paraId="1515DBE5" w14:textId="77777777"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14:paraId="02A18F66" w14:textId="77777777"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14:paraId="0B07002B" w14:textId="77777777" w:rsidR="0004770B" w:rsidRPr="0004770B" w:rsidRDefault="0004770B" w:rsidP="00453440">
            <w:pPr>
              <w:pStyle w:val="aff"/>
              <w:jc w:val="center"/>
              <w:rPr>
                <w:lang w:val="en-US"/>
              </w:rPr>
            </w:pPr>
            <w:bookmarkStart w:id="45" w:name="_Hlk74058508"/>
            <w:r>
              <w:rPr>
                <w:lang w:val="en-US"/>
              </w:rPr>
              <w:t>TRUE</w:t>
            </w:r>
            <w:bookmarkEnd w:id="45"/>
          </w:p>
        </w:tc>
      </w:tr>
    </w:tbl>
    <w:p w14:paraId="1CA5F161" w14:textId="77777777"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14:paraId="136CDF65" w14:textId="77777777" w:rsidTr="0019494F">
        <w:trPr>
          <w:trHeight w:val="2182"/>
        </w:trPr>
        <w:tc>
          <w:tcPr>
            <w:tcW w:w="1838" w:type="dxa"/>
            <w:vAlign w:val="center"/>
          </w:tcPr>
          <w:p w14:paraId="2529D298" w14:textId="77777777" w:rsidR="002808C3" w:rsidRDefault="002D7EFA" w:rsidP="00F608AE">
            <w:pPr>
              <w:pStyle w:val="aff"/>
              <w:rPr>
                <w:lang w:val="uk-UA"/>
              </w:rPr>
            </w:pPr>
            <w:bookmarkStart w:id="46" w:name="_Hlk74058258"/>
            <w:r>
              <w:rPr>
                <w:lang w:val="uk-UA"/>
              </w:rPr>
              <w:t xml:space="preserve">Відтворення шаблону з текстом </w:t>
            </w:r>
            <w:bookmarkEnd w:id="46"/>
          </w:p>
        </w:tc>
        <w:tc>
          <w:tcPr>
            <w:tcW w:w="3119" w:type="dxa"/>
            <w:vAlign w:val="center"/>
          </w:tcPr>
          <w:p w14:paraId="5080E3D4" w14:textId="77777777" w:rsidR="002808C3" w:rsidRDefault="00334EFA" w:rsidP="00F608AE">
            <w:pPr>
              <w:pStyle w:val="aff"/>
              <w:rPr>
                <w:lang w:val="uk-UA"/>
              </w:rPr>
            </w:pPr>
            <w:bookmarkStart w:id="47"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7"/>
          </w:p>
        </w:tc>
        <w:tc>
          <w:tcPr>
            <w:tcW w:w="2835" w:type="dxa"/>
            <w:vAlign w:val="center"/>
          </w:tcPr>
          <w:p w14:paraId="7BB10C99" w14:textId="77777777"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14:paraId="523D442A" w14:textId="77777777" w:rsidR="002808C3" w:rsidRPr="00334EFA" w:rsidRDefault="00334EFA" w:rsidP="00453440">
            <w:pPr>
              <w:pStyle w:val="aff"/>
              <w:jc w:val="center"/>
            </w:pPr>
            <w:r>
              <w:rPr>
                <w:lang w:val="en-US"/>
              </w:rPr>
              <w:t>TRUE</w:t>
            </w:r>
          </w:p>
        </w:tc>
      </w:tr>
      <w:tr w:rsidR="002D7EFA" w:rsidRPr="00422F4E" w14:paraId="721B415D" w14:textId="77777777" w:rsidTr="0019494F">
        <w:trPr>
          <w:trHeight w:val="2222"/>
        </w:trPr>
        <w:tc>
          <w:tcPr>
            <w:tcW w:w="1838" w:type="dxa"/>
            <w:vAlign w:val="center"/>
          </w:tcPr>
          <w:p w14:paraId="52C2DAE4" w14:textId="77777777" w:rsidR="002D7EFA" w:rsidRDefault="002D7EFA" w:rsidP="00F608AE">
            <w:pPr>
              <w:pStyle w:val="aff"/>
              <w:rPr>
                <w:lang w:val="uk-UA"/>
              </w:rPr>
            </w:pPr>
            <w:r>
              <w:rPr>
                <w:lang w:val="uk-UA"/>
              </w:rPr>
              <w:t>Відтворення шаблону з зображенням</w:t>
            </w:r>
          </w:p>
        </w:tc>
        <w:tc>
          <w:tcPr>
            <w:tcW w:w="3119" w:type="dxa"/>
            <w:vAlign w:val="center"/>
          </w:tcPr>
          <w:p w14:paraId="18543552"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proofErr w:type="spellStart"/>
            <w:r>
              <w:rPr>
                <w:lang w:val="en-US"/>
              </w:rPr>
              <w:t>img</w:t>
            </w:r>
            <w:proofErr w:type="spellEnd"/>
            <w:r>
              <w:rPr>
                <w:lang w:val="uk-UA"/>
              </w:rPr>
              <w:t>»</w:t>
            </w:r>
          </w:p>
        </w:tc>
        <w:tc>
          <w:tcPr>
            <w:tcW w:w="2835" w:type="dxa"/>
            <w:vAlign w:val="center"/>
          </w:tcPr>
          <w:p w14:paraId="718E521E"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14:paraId="7BF1461A" w14:textId="77777777" w:rsidR="002D7EFA" w:rsidRDefault="00334EFA" w:rsidP="00453440">
            <w:pPr>
              <w:pStyle w:val="aff"/>
              <w:jc w:val="center"/>
              <w:rPr>
                <w:lang w:val="en-US"/>
              </w:rPr>
            </w:pPr>
            <w:r>
              <w:rPr>
                <w:lang w:val="en-US"/>
              </w:rPr>
              <w:t>TRUE</w:t>
            </w:r>
          </w:p>
        </w:tc>
      </w:tr>
      <w:tr w:rsidR="002D7EFA" w:rsidRPr="00422F4E" w14:paraId="1B5FB029" w14:textId="77777777" w:rsidTr="0019494F">
        <w:trPr>
          <w:trHeight w:val="2122"/>
        </w:trPr>
        <w:tc>
          <w:tcPr>
            <w:tcW w:w="1838" w:type="dxa"/>
            <w:vAlign w:val="center"/>
          </w:tcPr>
          <w:p w14:paraId="1AA7789C" w14:textId="77777777" w:rsidR="002D7EFA" w:rsidRDefault="002D7EFA" w:rsidP="00F608AE">
            <w:pPr>
              <w:pStyle w:val="aff"/>
              <w:rPr>
                <w:lang w:val="uk-UA"/>
              </w:rPr>
            </w:pPr>
            <w:r>
              <w:rPr>
                <w:lang w:val="uk-UA"/>
              </w:rPr>
              <w:t>Відтворення шаблону з відео</w:t>
            </w:r>
          </w:p>
        </w:tc>
        <w:tc>
          <w:tcPr>
            <w:tcW w:w="3119" w:type="dxa"/>
            <w:vAlign w:val="center"/>
          </w:tcPr>
          <w:p w14:paraId="25CABAD6"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14:paraId="6D6E6620"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14:paraId="3F50D748" w14:textId="77777777" w:rsidR="002D7EFA" w:rsidRDefault="00334EFA" w:rsidP="00453440">
            <w:pPr>
              <w:pStyle w:val="aff"/>
              <w:jc w:val="center"/>
              <w:rPr>
                <w:lang w:val="en-US"/>
              </w:rPr>
            </w:pPr>
            <w:r>
              <w:rPr>
                <w:lang w:val="en-US"/>
              </w:rPr>
              <w:t>TRUE</w:t>
            </w:r>
          </w:p>
        </w:tc>
      </w:tr>
      <w:tr w:rsidR="002D7EFA" w:rsidRPr="00422F4E" w14:paraId="167D4BAE" w14:textId="77777777" w:rsidTr="0019494F">
        <w:trPr>
          <w:trHeight w:val="2164"/>
        </w:trPr>
        <w:tc>
          <w:tcPr>
            <w:tcW w:w="1838" w:type="dxa"/>
            <w:vAlign w:val="center"/>
          </w:tcPr>
          <w:p w14:paraId="40F5E7EA" w14:textId="77777777" w:rsidR="002D7EFA" w:rsidRDefault="002D7EFA" w:rsidP="00F608AE">
            <w:pPr>
              <w:pStyle w:val="aff"/>
              <w:rPr>
                <w:lang w:val="uk-UA"/>
              </w:rPr>
            </w:pPr>
            <w:r>
              <w:rPr>
                <w:lang w:val="uk-UA"/>
              </w:rPr>
              <w:t>Відтворення шаблону з файлом</w:t>
            </w:r>
          </w:p>
        </w:tc>
        <w:tc>
          <w:tcPr>
            <w:tcW w:w="3119" w:type="dxa"/>
            <w:vAlign w:val="center"/>
          </w:tcPr>
          <w:p w14:paraId="34CEDFBD"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14:paraId="7F6A266E" w14:textId="77777777" w:rsidR="002D7EFA" w:rsidRDefault="00FD16E3" w:rsidP="00FD16E3">
            <w:pPr>
              <w:pStyle w:val="aff"/>
              <w:rPr>
                <w:lang w:val="uk-UA"/>
              </w:rPr>
            </w:pPr>
            <w:bookmarkStart w:id="48"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8"/>
          </w:p>
        </w:tc>
        <w:tc>
          <w:tcPr>
            <w:tcW w:w="1553" w:type="dxa"/>
            <w:vAlign w:val="center"/>
          </w:tcPr>
          <w:p w14:paraId="265142D2" w14:textId="77777777" w:rsidR="002D7EFA" w:rsidRDefault="00334EFA" w:rsidP="00453440">
            <w:pPr>
              <w:pStyle w:val="aff"/>
              <w:jc w:val="center"/>
              <w:rPr>
                <w:lang w:val="en-US"/>
              </w:rPr>
            </w:pPr>
            <w:r>
              <w:rPr>
                <w:lang w:val="en-US"/>
              </w:rPr>
              <w:t>TRUE</w:t>
            </w:r>
          </w:p>
        </w:tc>
      </w:tr>
      <w:tr w:rsidR="002D7EFA" w:rsidRPr="00422F4E" w14:paraId="204C1A1E" w14:textId="77777777" w:rsidTr="0019494F">
        <w:trPr>
          <w:trHeight w:val="2206"/>
        </w:trPr>
        <w:tc>
          <w:tcPr>
            <w:tcW w:w="1838" w:type="dxa"/>
            <w:vAlign w:val="center"/>
          </w:tcPr>
          <w:p w14:paraId="5FCD206F" w14:textId="77777777" w:rsidR="002D7EFA" w:rsidRDefault="002D7EFA" w:rsidP="00F608AE">
            <w:pPr>
              <w:pStyle w:val="aff"/>
              <w:rPr>
                <w:lang w:val="uk-UA"/>
              </w:rPr>
            </w:pPr>
            <w:r>
              <w:rPr>
                <w:lang w:val="uk-UA"/>
              </w:rPr>
              <w:t>Відтворення шаблону з аудіо</w:t>
            </w:r>
          </w:p>
        </w:tc>
        <w:tc>
          <w:tcPr>
            <w:tcW w:w="3119" w:type="dxa"/>
            <w:vAlign w:val="center"/>
          </w:tcPr>
          <w:p w14:paraId="5B623470" w14:textId="77777777" w:rsidR="002D7EFA" w:rsidRDefault="00334EFA" w:rsidP="00FD16E3">
            <w:pPr>
              <w:pStyle w:val="aff"/>
              <w:rPr>
                <w:lang w:val="uk-UA"/>
              </w:rPr>
            </w:pPr>
            <w:bookmarkStart w:id="49" w:name="_Hlk74058818"/>
            <w:r>
              <w:rPr>
                <w:lang w:val="uk-UA"/>
              </w:rPr>
              <w:t>У полі для введення повідомлення ввести «</w:t>
            </w:r>
            <w:r w:rsidRPr="00334EFA">
              <w:t>@</w:t>
            </w:r>
            <w:r>
              <w:rPr>
                <w:lang w:val="en-US"/>
              </w:rPr>
              <w:t>kBinderBot</w:t>
            </w:r>
            <w:r w:rsidR="00FD16E3" w:rsidRPr="00FD16E3">
              <w:t xml:space="preserve"> </w:t>
            </w:r>
            <w:proofErr w:type="spellStart"/>
            <w:r w:rsidR="00FD16E3">
              <w:rPr>
                <w:lang w:val="en-US"/>
              </w:rPr>
              <w:t>aud</w:t>
            </w:r>
            <w:proofErr w:type="spellEnd"/>
            <w:r>
              <w:rPr>
                <w:lang w:val="uk-UA"/>
              </w:rPr>
              <w:t>»</w:t>
            </w:r>
            <w:bookmarkEnd w:id="49"/>
          </w:p>
        </w:tc>
        <w:tc>
          <w:tcPr>
            <w:tcW w:w="2835" w:type="dxa"/>
            <w:vAlign w:val="center"/>
          </w:tcPr>
          <w:p w14:paraId="61829F07" w14:textId="77777777" w:rsidR="002D7EFA" w:rsidRDefault="00FD16E3" w:rsidP="00FD16E3">
            <w:pPr>
              <w:pStyle w:val="aff"/>
              <w:rPr>
                <w:lang w:val="uk-UA"/>
              </w:rPr>
            </w:pPr>
            <w:bookmarkStart w:id="50" w:name="_Hlk74058846"/>
            <w:r>
              <w:rPr>
                <w:lang w:val="uk-UA"/>
              </w:rPr>
              <w:t xml:space="preserve">Над полем для вводу повідомлення </w:t>
            </w:r>
            <w:bookmarkEnd w:id="50"/>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14:paraId="6B1BB06C" w14:textId="77777777" w:rsidR="002D7EFA" w:rsidRDefault="00334EFA" w:rsidP="00453440">
            <w:pPr>
              <w:pStyle w:val="aff"/>
              <w:jc w:val="center"/>
              <w:rPr>
                <w:lang w:val="en-US"/>
              </w:rPr>
            </w:pPr>
            <w:r>
              <w:rPr>
                <w:lang w:val="en-US"/>
              </w:rPr>
              <w:t>TRUE</w:t>
            </w:r>
          </w:p>
        </w:tc>
      </w:tr>
      <w:tr w:rsidR="00102DC7" w:rsidRPr="00422F4E" w14:paraId="64B1A134" w14:textId="77777777" w:rsidTr="0019494F">
        <w:trPr>
          <w:trHeight w:val="2833"/>
        </w:trPr>
        <w:tc>
          <w:tcPr>
            <w:tcW w:w="1838" w:type="dxa"/>
            <w:vAlign w:val="center"/>
          </w:tcPr>
          <w:p w14:paraId="2292C68B" w14:textId="77777777" w:rsidR="00102DC7" w:rsidRDefault="00102DC7" w:rsidP="00F608AE">
            <w:pPr>
              <w:pStyle w:val="aff"/>
              <w:rPr>
                <w:lang w:val="uk-UA"/>
              </w:rPr>
            </w:pPr>
            <w:r>
              <w:rPr>
                <w:lang w:val="uk-UA"/>
              </w:rPr>
              <w:t>Відтворення шаблону з медіа групою</w:t>
            </w:r>
          </w:p>
        </w:tc>
        <w:tc>
          <w:tcPr>
            <w:tcW w:w="3119" w:type="dxa"/>
            <w:vAlign w:val="center"/>
          </w:tcPr>
          <w:p w14:paraId="73D78D92" w14:textId="77777777"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14:paraId="2F5F1A64" w14:textId="77777777"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14:paraId="6E844E02" w14:textId="77777777" w:rsidR="00102DC7" w:rsidRPr="00102DC7" w:rsidRDefault="00102DC7" w:rsidP="00453440">
            <w:pPr>
              <w:pStyle w:val="aff"/>
              <w:jc w:val="center"/>
            </w:pPr>
            <w:r>
              <w:rPr>
                <w:lang w:val="en-US"/>
              </w:rPr>
              <w:t>TRUE</w:t>
            </w:r>
          </w:p>
        </w:tc>
      </w:tr>
    </w:tbl>
    <w:p w14:paraId="0D82391C" w14:textId="77777777" w:rsidR="00912988" w:rsidRDefault="00912988" w:rsidP="003F56CD">
      <w:pPr>
        <w:pStyle w:val="af"/>
      </w:pPr>
    </w:p>
    <w:p w14:paraId="57D5AC41" w14:textId="77777777" w:rsidR="003F56CD" w:rsidRDefault="003F56CD" w:rsidP="003F56CD">
      <w:pPr>
        <w:pStyle w:val="a2"/>
      </w:pPr>
      <w:bookmarkStart w:id="51" w:name="_Toc74067592"/>
      <w:r>
        <w:t>Звіт про тестування</w:t>
      </w:r>
      <w:bookmarkEnd w:id="51"/>
    </w:p>
    <w:p w14:paraId="3B3E2596" w14:textId="77777777"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14:paraId="5A34BB84" w14:textId="77777777"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14:paraId="340A907E" w14:textId="77777777" w:rsidR="003F56CD" w:rsidRDefault="003F56CD">
      <w:pPr>
        <w:rPr>
          <w:rFonts w:ascii="Times New Roman" w:hAnsi="Times New Roman" w:cs="Times New Roman"/>
          <w:sz w:val="28"/>
          <w:szCs w:val="28"/>
          <w:lang w:val="uk-UA"/>
        </w:rPr>
      </w:pPr>
      <w:r>
        <w:br w:type="page"/>
      </w:r>
    </w:p>
    <w:p w14:paraId="14560DF0" w14:textId="77777777" w:rsidR="003F56CD" w:rsidRDefault="003F56CD" w:rsidP="003F56CD">
      <w:pPr>
        <w:pStyle w:val="af"/>
      </w:pPr>
    </w:p>
    <w:p w14:paraId="446173B3" w14:textId="77777777" w:rsidR="003F56CD" w:rsidRDefault="003F56CD" w:rsidP="00416ACA">
      <w:pPr>
        <w:pStyle w:val="a1"/>
      </w:pPr>
      <w:bookmarkStart w:id="52" w:name="_Toc74067593"/>
      <w:r>
        <w:t>Опис програмного продукту</w:t>
      </w:r>
      <w:bookmarkEnd w:id="52"/>
    </w:p>
    <w:p w14:paraId="69A066C0" w14:textId="77777777" w:rsidR="003F56CD" w:rsidRDefault="003F56CD" w:rsidP="003F56CD">
      <w:pPr>
        <w:pStyle w:val="a2"/>
      </w:pPr>
      <w:bookmarkStart w:id="53" w:name="_Toc74067594"/>
      <w:r>
        <w:t>Системні вимоги</w:t>
      </w:r>
      <w:bookmarkEnd w:id="53"/>
    </w:p>
    <w:p w14:paraId="4992D3F4" w14:textId="77777777"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14:paraId="20DA0951" w14:textId="77777777" w:rsidR="00624350" w:rsidRDefault="00624350" w:rsidP="00624350">
      <w:pPr>
        <w:pStyle w:val="af"/>
      </w:pPr>
    </w:p>
    <w:p w14:paraId="67A41B73" w14:textId="77777777"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14:paraId="3523FB13" w14:textId="77777777" w:rsidTr="00B5083F">
        <w:trPr>
          <w:trHeight w:hRule="exact" w:val="614"/>
        </w:trPr>
        <w:tc>
          <w:tcPr>
            <w:tcW w:w="3249" w:type="dxa"/>
            <w:vAlign w:val="center"/>
          </w:tcPr>
          <w:p w14:paraId="1DBDFF5E" w14:textId="77777777"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14:paraId="1CFA84E7" w14:textId="77777777" w:rsidR="00624350" w:rsidRPr="00AE7521" w:rsidRDefault="00EC7068" w:rsidP="00AE7521">
            <w:pPr>
              <w:pStyle w:val="aff"/>
              <w:jc w:val="center"/>
              <w:rPr>
                <w:lang w:val="uk-UA"/>
              </w:rPr>
            </w:pPr>
            <w:r w:rsidRPr="00AE7521">
              <w:rPr>
                <w:lang w:val="uk-UA"/>
              </w:rPr>
              <w:t>Інтернет</w:t>
            </w:r>
          </w:p>
        </w:tc>
        <w:tc>
          <w:tcPr>
            <w:tcW w:w="3021" w:type="dxa"/>
            <w:vAlign w:val="center"/>
          </w:tcPr>
          <w:p w14:paraId="51C95DE5" w14:textId="77777777" w:rsidR="00624350" w:rsidRPr="00AE7521" w:rsidRDefault="00EC7068" w:rsidP="00AE7521">
            <w:pPr>
              <w:pStyle w:val="aff"/>
              <w:jc w:val="center"/>
              <w:rPr>
                <w:lang w:val="uk-UA"/>
              </w:rPr>
            </w:pPr>
            <w:r w:rsidRPr="00AE7521">
              <w:rPr>
                <w:lang w:val="uk-UA"/>
              </w:rPr>
              <w:t>Клієнт</w:t>
            </w:r>
          </w:p>
        </w:tc>
      </w:tr>
      <w:tr w:rsidR="00624350" w14:paraId="2DECD5EB" w14:textId="77777777" w:rsidTr="00AE7521">
        <w:trPr>
          <w:trHeight w:hRule="exact" w:val="619"/>
        </w:trPr>
        <w:tc>
          <w:tcPr>
            <w:tcW w:w="3249" w:type="dxa"/>
            <w:vAlign w:val="center"/>
          </w:tcPr>
          <w:p w14:paraId="4063DC6C" w14:textId="77777777" w:rsidR="00624350" w:rsidRPr="00AE7521" w:rsidRDefault="00EC7068" w:rsidP="00AE7521">
            <w:pPr>
              <w:pStyle w:val="aff"/>
              <w:jc w:val="center"/>
              <w:rPr>
                <w:lang w:val="uk-UA"/>
              </w:rPr>
            </w:pPr>
            <w:r w:rsidRPr="00AE7521">
              <w:rPr>
                <w:lang w:val="uk-UA"/>
              </w:rPr>
              <w:t>Мінімальні</w:t>
            </w:r>
          </w:p>
        </w:tc>
        <w:tc>
          <w:tcPr>
            <w:tcW w:w="3061" w:type="dxa"/>
            <w:vAlign w:val="center"/>
          </w:tcPr>
          <w:p w14:paraId="520BF0E0" w14:textId="77777777" w:rsidR="00624350" w:rsidRPr="00FD2D42" w:rsidRDefault="00EC7068" w:rsidP="00AE7521">
            <w:pPr>
              <w:pStyle w:val="aff"/>
              <w:jc w:val="center"/>
              <w:rPr>
                <w:lang w:val="en-US"/>
              </w:rPr>
            </w:pPr>
            <w:r w:rsidRPr="00FD2D42">
              <w:t>2G</w:t>
            </w:r>
          </w:p>
        </w:tc>
        <w:tc>
          <w:tcPr>
            <w:tcW w:w="3021" w:type="dxa"/>
            <w:vAlign w:val="center"/>
          </w:tcPr>
          <w:p w14:paraId="2F24B2D1" w14:textId="77777777" w:rsidR="00624350" w:rsidRPr="00AE7521" w:rsidRDefault="00EC7068" w:rsidP="00AE7521">
            <w:pPr>
              <w:pStyle w:val="aff"/>
              <w:jc w:val="center"/>
              <w:rPr>
                <w:lang w:val="uk-UA"/>
              </w:rPr>
            </w:pPr>
            <w:r w:rsidRPr="00AE7521">
              <w:rPr>
                <w:lang w:val="uk-UA"/>
              </w:rPr>
              <w:t>Будь-який</w:t>
            </w:r>
          </w:p>
        </w:tc>
      </w:tr>
      <w:tr w:rsidR="00624350" w14:paraId="70753E65" w14:textId="77777777" w:rsidTr="00AE7521">
        <w:trPr>
          <w:trHeight w:hRule="exact" w:val="615"/>
        </w:trPr>
        <w:tc>
          <w:tcPr>
            <w:tcW w:w="3249" w:type="dxa"/>
            <w:vAlign w:val="center"/>
          </w:tcPr>
          <w:p w14:paraId="71D7519D" w14:textId="77777777"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14:paraId="6C62EB8B" w14:textId="77777777" w:rsidR="00624350" w:rsidRPr="00FD2D42" w:rsidRDefault="00EC7068" w:rsidP="00AE7521">
            <w:pPr>
              <w:pStyle w:val="aff"/>
              <w:jc w:val="center"/>
            </w:pPr>
            <w:r w:rsidRPr="00FD2D42">
              <w:rPr>
                <w:lang w:val="en-US"/>
              </w:rPr>
              <w:t>3G+</w:t>
            </w:r>
          </w:p>
        </w:tc>
        <w:tc>
          <w:tcPr>
            <w:tcW w:w="3021" w:type="dxa"/>
            <w:vAlign w:val="center"/>
          </w:tcPr>
          <w:p w14:paraId="29F328E9" w14:textId="77777777" w:rsidR="00624350" w:rsidRPr="00FD2D42" w:rsidRDefault="00EC7068" w:rsidP="00AE7521">
            <w:pPr>
              <w:pStyle w:val="aff"/>
              <w:jc w:val="center"/>
              <w:rPr>
                <w:lang w:val="en-US"/>
              </w:rPr>
            </w:pPr>
            <w:r w:rsidRPr="00FD2D42">
              <w:rPr>
                <w:lang w:val="en-US"/>
              </w:rPr>
              <w:t>Telegram IOS/Android</w:t>
            </w:r>
          </w:p>
        </w:tc>
      </w:tr>
    </w:tbl>
    <w:p w14:paraId="5CE79B08" w14:textId="77777777" w:rsidR="00416ACA" w:rsidRPr="00416ACA" w:rsidRDefault="00416ACA" w:rsidP="00B5083F">
      <w:pPr>
        <w:pStyle w:val="af"/>
      </w:pPr>
    </w:p>
    <w:p w14:paraId="3C3362F0" w14:textId="77777777" w:rsidR="003F56CD" w:rsidRDefault="003F56CD" w:rsidP="003F56CD">
      <w:pPr>
        <w:pStyle w:val="a2"/>
      </w:pPr>
      <w:bookmarkStart w:id="54" w:name="_Toc74067595"/>
      <w:r>
        <w:t>Посібник користувача</w:t>
      </w:r>
      <w:bookmarkEnd w:id="54"/>
    </w:p>
    <w:p w14:paraId="1A6773A5" w14:textId="77777777" w:rsidR="00313503" w:rsidRPr="00313503" w:rsidRDefault="00313503" w:rsidP="00313503">
      <w:pPr>
        <w:pStyle w:val="a3"/>
      </w:pPr>
      <w:bookmarkStart w:id="55" w:name="_Toc74067596"/>
      <w:r>
        <w:t>Початок роботи</w:t>
      </w:r>
      <w:bookmarkEnd w:id="55"/>
    </w:p>
    <w:p w14:paraId="0DCC4E59" w14:textId="77777777" w:rsidR="00B474A0" w:rsidRDefault="00B474A0" w:rsidP="00B474A0">
      <w:pPr>
        <w:pStyle w:val="af"/>
      </w:pPr>
      <w:r>
        <w:t>Керувати ботом можна за допомогою деякого переліку команд.</w:t>
      </w:r>
    </w:p>
    <w:p w14:paraId="71E651CB" w14:textId="77777777"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14:paraId="2BDCD20E" w14:textId="77777777" w:rsidR="00313503" w:rsidRDefault="00313503" w:rsidP="00B474A0">
      <w:pPr>
        <w:pStyle w:val="af"/>
        <w:rPr>
          <w:lang w:val="ru-RU"/>
        </w:rPr>
      </w:pPr>
    </w:p>
    <w:p w14:paraId="51733FEC" w14:textId="77777777" w:rsidR="00B474A0" w:rsidRDefault="00313503" w:rsidP="00416ACA">
      <w:pPr>
        <w:pStyle w:val="af4"/>
      </w:pPr>
      <w:r w:rsidRPr="00416ACA">
        <w:rPr>
          <w:lang w:val="ru-RU"/>
        </w:rPr>
        <w:drawing>
          <wp:inline distT="0" distB="0" distL="0" distR="0" wp14:anchorId="4D86C2E3" wp14:editId="45EF5E5F">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14:paraId="4D681C99" w14:textId="77777777"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14:paraId="2E1DE795" w14:textId="77777777" w:rsidR="00313503" w:rsidRPr="00C833E1" w:rsidRDefault="00313503" w:rsidP="00416ACA">
      <w:pPr>
        <w:pStyle w:val="af4"/>
      </w:pPr>
    </w:p>
    <w:p w14:paraId="4C4A1C57" w14:textId="77777777"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14:paraId="522E0DF2" w14:textId="77777777" w:rsidR="00313503" w:rsidRDefault="00313503" w:rsidP="00313503">
      <w:pPr>
        <w:pStyle w:val="af"/>
      </w:pPr>
    </w:p>
    <w:p w14:paraId="4BD9DCAC" w14:textId="77777777" w:rsidR="00313503" w:rsidRDefault="00313503" w:rsidP="00416ACA">
      <w:pPr>
        <w:pStyle w:val="af4"/>
      </w:pPr>
      <w:r>
        <w:rPr>
          <w:lang w:val="ru-RU"/>
        </w:rPr>
        <w:drawing>
          <wp:inline distT="0" distB="0" distL="0" distR="0" wp14:anchorId="0B044F89" wp14:editId="3F6BF943">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14:paraId="7FF39191" w14:textId="77777777"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14:paraId="3E2454C6" w14:textId="77777777"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14:paraId="12D4F564" w14:textId="77777777"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14:paraId="0ED6BF6B" w14:textId="77777777" w:rsidR="00C833E1" w:rsidRPr="00C833E1" w:rsidRDefault="00C833E1" w:rsidP="00C833E1">
      <w:pPr>
        <w:pStyle w:val="af"/>
      </w:pPr>
    </w:p>
    <w:p w14:paraId="5F7A274A" w14:textId="77777777" w:rsidR="00C833E1" w:rsidRDefault="00C833E1" w:rsidP="00416ACA">
      <w:pPr>
        <w:pStyle w:val="af4"/>
        <w:rPr>
          <w:lang w:val="en-US"/>
        </w:rPr>
      </w:pPr>
      <w:r>
        <w:rPr>
          <w:lang w:val="ru-RU"/>
        </w:rPr>
        <w:drawing>
          <wp:inline distT="0" distB="0" distL="0" distR="0" wp14:anchorId="2C46458D" wp14:editId="1EE6ED45">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14:paraId="6C421D4B" w14:textId="77777777"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14:paraId="3F6AB72A" w14:textId="77777777"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14:paraId="7C0195E7" w14:textId="77777777"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14:paraId="63E0C257" w14:textId="77777777" w:rsidR="006B29E4" w:rsidRPr="006B29E4" w:rsidRDefault="006B29E4" w:rsidP="00C833E1">
      <w:pPr>
        <w:pStyle w:val="af"/>
      </w:pPr>
      <w:r>
        <w:t xml:space="preserve"> </w:t>
      </w:r>
    </w:p>
    <w:p w14:paraId="408C7486" w14:textId="77777777" w:rsidR="0042747C" w:rsidRDefault="0042747C" w:rsidP="00416ACA">
      <w:pPr>
        <w:pStyle w:val="af4"/>
        <w:rPr>
          <w:lang w:val="en-US"/>
        </w:rPr>
      </w:pPr>
      <w:r>
        <w:rPr>
          <w:lang w:val="ru-RU"/>
        </w:rPr>
        <w:drawing>
          <wp:inline distT="0" distB="0" distL="0" distR="0" wp14:anchorId="1C2928A4" wp14:editId="7208D45F">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14:paraId="675F0840" w14:textId="77777777" w:rsidR="0042747C" w:rsidRDefault="00624350" w:rsidP="00416ACA">
      <w:pPr>
        <w:pStyle w:val="af4"/>
      </w:pPr>
      <w:r>
        <w:t>Рисунок 4.5</w:t>
      </w:r>
      <w:r w:rsidR="0042747C">
        <w:t xml:space="preserve"> – Фотографія з описом </w:t>
      </w:r>
    </w:p>
    <w:p w14:paraId="43CC7BB5" w14:textId="77777777"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14:paraId="16B29D48" w14:textId="77777777" w:rsidR="00C349FF" w:rsidRDefault="00C349FF" w:rsidP="006B29E4">
      <w:pPr>
        <w:pStyle w:val="af"/>
      </w:pPr>
    </w:p>
    <w:p w14:paraId="5D48946B" w14:textId="77777777" w:rsidR="00C349FF" w:rsidRDefault="00C349FF" w:rsidP="00416ACA">
      <w:pPr>
        <w:pStyle w:val="af4"/>
      </w:pPr>
      <w:r>
        <w:rPr>
          <w:lang w:val="ru-RU"/>
        </w:rPr>
        <w:lastRenderedPageBreak/>
        <w:drawing>
          <wp:inline distT="0" distB="0" distL="0" distR="0" wp14:anchorId="57C83493" wp14:editId="3695D32E">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14:paraId="4472AEBA" w14:textId="77777777" w:rsidR="00C349FF" w:rsidRDefault="00624350" w:rsidP="00416ACA">
      <w:pPr>
        <w:pStyle w:val="af4"/>
      </w:pPr>
      <w:r>
        <w:t>Рисунок 4.6</w:t>
      </w:r>
      <w:r w:rsidR="00C349FF">
        <w:t xml:space="preserve"> – Опція «Згрупувати файли»</w:t>
      </w:r>
    </w:p>
    <w:p w14:paraId="7EA5F7F3" w14:textId="77777777"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14:paraId="40261213" w14:textId="77777777" w:rsidR="00C349FF" w:rsidRDefault="00C349FF" w:rsidP="00C349FF">
      <w:pPr>
        <w:pStyle w:val="af"/>
      </w:pPr>
    </w:p>
    <w:p w14:paraId="0F9032DB" w14:textId="77777777" w:rsidR="00C349FF" w:rsidRDefault="00A338FE" w:rsidP="00416ACA">
      <w:pPr>
        <w:pStyle w:val="af4"/>
        <w:rPr>
          <w:lang w:val="en-US"/>
        </w:rPr>
      </w:pPr>
      <w:r>
        <w:rPr>
          <w:lang w:val="ru-RU"/>
        </w:rPr>
        <w:drawing>
          <wp:inline distT="0" distB="0" distL="0" distR="0" wp14:anchorId="2CD35524" wp14:editId="42762038">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14:paraId="29FBA7C5" w14:textId="77777777" w:rsidR="00A338FE" w:rsidRPr="00A338FE" w:rsidRDefault="00624350" w:rsidP="00416ACA">
      <w:pPr>
        <w:pStyle w:val="af4"/>
      </w:pPr>
      <w:r>
        <w:t>Рисунок 4.7</w:t>
      </w:r>
      <w:r w:rsidR="00A338FE">
        <w:t xml:space="preserve"> – Декілька аудіофайлів</w:t>
      </w:r>
    </w:p>
    <w:p w14:paraId="365FEA7D" w14:textId="77777777" w:rsidR="00313503" w:rsidRDefault="00313503" w:rsidP="00313503">
      <w:pPr>
        <w:pStyle w:val="af"/>
      </w:pPr>
    </w:p>
    <w:p w14:paraId="18B3808C" w14:textId="77777777"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14:paraId="39574B1C" w14:textId="77777777" w:rsidR="00AB32DA" w:rsidRDefault="00AB32DA" w:rsidP="00313503">
      <w:pPr>
        <w:pStyle w:val="af"/>
        <w:rPr>
          <w:lang w:val="ru-RU"/>
        </w:rPr>
      </w:pPr>
    </w:p>
    <w:p w14:paraId="64E93940" w14:textId="77777777" w:rsidR="00AB32DA" w:rsidRDefault="00AB32DA" w:rsidP="00AB32DA">
      <w:pPr>
        <w:pStyle w:val="af4"/>
        <w:rPr>
          <w:lang w:val="ru-RU"/>
        </w:rPr>
      </w:pPr>
      <w:r>
        <w:rPr>
          <w:lang w:val="ru-RU"/>
        </w:rPr>
        <w:drawing>
          <wp:inline distT="0" distB="0" distL="0" distR="0" wp14:anchorId="48BECB87" wp14:editId="5A92C2F2">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14:paraId="62464269" w14:textId="77777777"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14:paraId="3C6EA125" w14:textId="77777777"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14:paraId="7B28CA9A" w14:textId="77777777" w:rsidR="00AB32DA" w:rsidRDefault="00AB32DA" w:rsidP="00AB32DA">
      <w:pPr>
        <w:pStyle w:val="af"/>
      </w:pPr>
    </w:p>
    <w:p w14:paraId="66F15EB1" w14:textId="77777777" w:rsidR="00AB32DA" w:rsidRDefault="00AB32DA" w:rsidP="00AB32DA">
      <w:pPr>
        <w:pStyle w:val="af4"/>
      </w:pPr>
      <w:r>
        <w:rPr>
          <w:lang w:val="ru-RU"/>
        </w:rPr>
        <w:drawing>
          <wp:inline distT="0" distB="0" distL="0" distR="0" wp14:anchorId="4B4DB400" wp14:editId="7EFF4807">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14:paraId="54CAAA1B" w14:textId="77777777" w:rsidR="00AB32DA" w:rsidRDefault="00AB32DA" w:rsidP="00AB32DA">
      <w:pPr>
        <w:pStyle w:val="af4"/>
      </w:pPr>
      <w:r>
        <w:t>Рисунок 4.9 – Відповідь при декількох файлах у шаблоні</w:t>
      </w:r>
    </w:p>
    <w:p w14:paraId="7DECA6AC" w14:textId="77777777" w:rsidR="007B0128" w:rsidRDefault="007B0128" w:rsidP="007B0128">
      <w:pPr>
        <w:pStyle w:val="a3"/>
        <w:rPr>
          <w:lang w:val="en-US"/>
        </w:rPr>
      </w:pPr>
      <w:bookmarkStart w:id="56" w:name="_Toc74067597"/>
      <w:r>
        <w:t xml:space="preserve">Команда </w:t>
      </w:r>
      <w:r>
        <w:rPr>
          <w:lang w:val="en-US"/>
        </w:rPr>
        <w:t>/help</w:t>
      </w:r>
      <w:bookmarkEnd w:id="56"/>
    </w:p>
    <w:p w14:paraId="7AC2FEA8" w14:textId="77777777"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14:paraId="25B05BB5" w14:textId="77777777" w:rsidR="007B0128" w:rsidRDefault="007B0128" w:rsidP="007B0128">
      <w:pPr>
        <w:pStyle w:val="af"/>
      </w:pPr>
    </w:p>
    <w:p w14:paraId="79BAFF26" w14:textId="77777777" w:rsidR="007B0128" w:rsidRDefault="007B0128" w:rsidP="007B0128">
      <w:pPr>
        <w:pStyle w:val="af4"/>
        <w:rPr>
          <w:lang w:val="en-US"/>
        </w:rPr>
      </w:pPr>
      <w:r>
        <w:rPr>
          <w:lang w:val="ru-RU"/>
        </w:rPr>
        <w:lastRenderedPageBreak/>
        <w:drawing>
          <wp:inline distT="0" distB="0" distL="0" distR="0" wp14:anchorId="227B2131" wp14:editId="68B516F6">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14:paraId="15DB5130" w14:textId="77777777" w:rsidR="007B0128" w:rsidRDefault="007B0128" w:rsidP="007B0128">
      <w:pPr>
        <w:pStyle w:val="af4"/>
        <w:rPr>
          <w:lang w:val="en-US"/>
        </w:rPr>
      </w:pPr>
      <w:r>
        <w:t xml:space="preserve">Рисунок 4.10 – результат команди </w:t>
      </w:r>
      <w:r>
        <w:rPr>
          <w:lang w:val="en-US"/>
        </w:rPr>
        <w:t>/help</w:t>
      </w:r>
    </w:p>
    <w:p w14:paraId="19C665FF" w14:textId="77777777" w:rsidR="007B0128" w:rsidRDefault="007B0128" w:rsidP="007B0128">
      <w:pPr>
        <w:pStyle w:val="a3"/>
        <w:rPr>
          <w:lang w:val="en-US"/>
        </w:rPr>
      </w:pPr>
      <w:bookmarkStart w:id="57" w:name="_Toc74067598"/>
      <w:r>
        <w:t xml:space="preserve">Команда </w:t>
      </w:r>
      <w:r>
        <w:rPr>
          <w:lang w:val="en-US"/>
        </w:rPr>
        <w:t>/list</w:t>
      </w:r>
      <w:bookmarkEnd w:id="57"/>
    </w:p>
    <w:p w14:paraId="6B43AD05" w14:textId="77777777"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14:paraId="1E517A4D" w14:textId="77777777" w:rsidR="00790809" w:rsidRDefault="00790809" w:rsidP="008E7594">
      <w:pPr>
        <w:pStyle w:val="af"/>
      </w:pPr>
    </w:p>
    <w:p w14:paraId="36CD9B96" w14:textId="77777777" w:rsidR="008E7594" w:rsidRDefault="00790809" w:rsidP="008E7594">
      <w:pPr>
        <w:pStyle w:val="af4"/>
        <w:rPr>
          <w:lang w:val="en-US"/>
        </w:rPr>
      </w:pPr>
      <w:r>
        <w:rPr>
          <w:lang w:val="ru-RU"/>
        </w:rPr>
        <w:drawing>
          <wp:inline distT="0" distB="0" distL="0" distR="0" wp14:anchorId="063EC41F" wp14:editId="30F68A31">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14:paraId="08D6AB81" w14:textId="77777777" w:rsidR="00790809" w:rsidRPr="00790809" w:rsidRDefault="008E7594" w:rsidP="00790809">
      <w:pPr>
        <w:pStyle w:val="af4"/>
        <w:rPr>
          <w:lang w:val="en-US"/>
        </w:rPr>
      </w:pPr>
      <w:r>
        <w:t xml:space="preserve">Рисунок 4.11 – результат команди </w:t>
      </w:r>
      <w:r>
        <w:rPr>
          <w:lang w:val="en-US"/>
        </w:rPr>
        <w:t>/list</w:t>
      </w:r>
    </w:p>
    <w:p w14:paraId="2E7E1775" w14:textId="77777777" w:rsidR="00415F83" w:rsidRDefault="00415F83" w:rsidP="007739DF">
      <w:pPr>
        <w:pStyle w:val="a3"/>
        <w:rPr>
          <w:lang w:val="en-US"/>
        </w:rPr>
      </w:pPr>
      <w:bookmarkStart w:id="58" w:name="_Toc74067599"/>
      <w:r>
        <w:t xml:space="preserve">Команда </w:t>
      </w:r>
      <w:r>
        <w:rPr>
          <w:lang w:val="en-US"/>
        </w:rPr>
        <w:t>/bind</w:t>
      </w:r>
      <w:bookmarkEnd w:id="58"/>
    </w:p>
    <w:p w14:paraId="3656A1B2" w14:textId="77777777"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14:paraId="3485FA5D" w14:textId="77777777"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14:paraId="12E28D51" w14:textId="77777777" w:rsidR="007B0128" w:rsidRDefault="007B0128" w:rsidP="007B0128">
      <w:pPr>
        <w:pStyle w:val="af4"/>
      </w:pPr>
    </w:p>
    <w:p w14:paraId="18541380" w14:textId="77777777" w:rsidR="007B0128" w:rsidRDefault="007B0128" w:rsidP="007B0128">
      <w:pPr>
        <w:pStyle w:val="af4"/>
        <w:rPr>
          <w:lang w:val="ru-RU"/>
        </w:rPr>
      </w:pPr>
      <w:r>
        <w:rPr>
          <w:lang w:val="ru-RU"/>
        </w:rPr>
        <w:drawing>
          <wp:inline distT="0" distB="0" distL="0" distR="0" wp14:anchorId="7D2044BA" wp14:editId="59F985F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14:paraId="6C7CDC61" w14:textId="77777777"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14:paraId="0D1F6F00" w14:textId="77777777" w:rsidR="00415F83" w:rsidRDefault="00790809" w:rsidP="00790809">
      <w:pPr>
        <w:pStyle w:val="a3"/>
        <w:rPr>
          <w:lang w:val="en-US"/>
        </w:rPr>
      </w:pPr>
      <w:bookmarkStart w:id="59" w:name="_Toc74067600"/>
      <w:r>
        <w:t xml:space="preserve">Команда </w:t>
      </w:r>
      <w:r>
        <w:rPr>
          <w:lang w:val="en-US"/>
        </w:rPr>
        <w:t>/unbind</w:t>
      </w:r>
      <w:bookmarkEnd w:id="59"/>
    </w:p>
    <w:p w14:paraId="09F20CEC" w14:textId="77777777"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14:paraId="25E67CDF" w14:textId="77777777" w:rsidR="00790809" w:rsidRDefault="00790809" w:rsidP="00790809">
      <w:pPr>
        <w:pStyle w:val="af"/>
      </w:pPr>
    </w:p>
    <w:p w14:paraId="16514743" w14:textId="77777777" w:rsidR="00790809" w:rsidRDefault="006555C3" w:rsidP="006555C3">
      <w:pPr>
        <w:pStyle w:val="af4"/>
        <w:rPr>
          <w:lang w:val="en-US"/>
        </w:rPr>
      </w:pPr>
      <w:r>
        <w:rPr>
          <w:lang w:val="ru-RU"/>
        </w:rPr>
        <w:drawing>
          <wp:inline distT="0" distB="0" distL="0" distR="0" wp14:anchorId="5495FC79" wp14:editId="19038553">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14:paraId="47279D6C" w14:textId="77777777" w:rsidR="006555C3" w:rsidRDefault="006555C3" w:rsidP="006555C3">
      <w:pPr>
        <w:pStyle w:val="af4"/>
      </w:pPr>
      <w:r>
        <w:t>Рисунок 4.12 – Видалення ключових слів</w:t>
      </w:r>
    </w:p>
    <w:p w14:paraId="55CF0808" w14:textId="77777777" w:rsidR="007F34F2" w:rsidRDefault="007F34F2" w:rsidP="00FD2D42">
      <w:pPr>
        <w:pStyle w:val="af4"/>
        <w:jc w:val="left"/>
        <w:rPr>
          <w:lang w:val="en-US"/>
        </w:rPr>
      </w:pPr>
    </w:p>
    <w:p w14:paraId="027405E8" w14:textId="77777777" w:rsidR="007F34F2" w:rsidRDefault="007F34F2" w:rsidP="007F34F2">
      <w:pPr>
        <w:pStyle w:val="a3"/>
      </w:pPr>
      <w:bookmarkStart w:id="60" w:name="_Toc74067601"/>
      <w:r>
        <w:lastRenderedPageBreak/>
        <w:t>Змінні</w:t>
      </w:r>
      <w:bookmarkEnd w:id="60"/>
      <w:r>
        <w:t xml:space="preserve"> </w:t>
      </w:r>
    </w:p>
    <w:p w14:paraId="38135772" w14:textId="77777777"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14:paraId="590E72CD" w14:textId="77777777" w:rsidR="00D30DA5" w:rsidRDefault="00D30DA5" w:rsidP="007F34F2">
      <w:pPr>
        <w:pStyle w:val="af"/>
      </w:pPr>
    </w:p>
    <w:p w14:paraId="1A5710C5" w14:textId="77777777" w:rsidR="00D30DA5" w:rsidRDefault="00D30DA5" w:rsidP="00D30DA5">
      <w:pPr>
        <w:pStyle w:val="af4"/>
      </w:pPr>
      <w:r>
        <w:rPr>
          <w:lang w:val="ru-RU"/>
        </w:rPr>
        <w:drawing>
          <wp:inline distT="0" distB="0" distL="0" distR="0" wp14:anchorId="371E930D" wp14:editId="2AFC21A8">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14:paraId="192B176E" w14:textId="77777777" w:rsidR="00D30DA5" w:rsidRDefault="00D30DA5" w:rsidP="00D30DA5">
      <w:pPr>
        <w:pStyle w:val="af4"/>
      </w:pPr>
      <w:r>
        <w:t>Рисунок 4.13 – Створення шаблону, що підтримує змінні</w:t>
      </w:r>
    </w:p>
    <w:p w14:paraId="252EA3D7" w14:textId="77777777"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14:paraId="09503086" w14:textId="77777777" w:rsidR="00D30DA5" w:rsidRDefault="00D30DA5" w:rsidP="007F34F2">
      <w:pPr>
        <w:pStyle w:val="af"/>
        <w:rPr>
          <w:lang w:val="ru-RU"/>
        </w:rPr>
      </w:pPr>
    </w:p>
    <w:p w14:paraId="646227BF" w14:textId="77777777" w:rsidR="00D30DA5" w:rsidRDefault="00D30DA5" w:rsidP="00D30DA5">
      <w:pPr>
        <w:pStyle w:val="af4"/>
        <w:rPr>
          <w:lang w:val="en-US"/>
        </w:rPr>
      </w:pPr>
      <w:r>
        <w:rPr>
          <w:lang w:val="ru-RU"/>
        </w:rPr>
        <w:drawing>
          <wp:inline distT="0" distB="0" distL="0" distR="0" wp14:anchorId="25A3EBE5" wp14:editId="1C9D7D12">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14:paraId="249BA487" w14:textId="77777777" w:rsidR="00D30DA5" w:rsidRDefault="00D30DA5" w:rsidP="00D30DA5">
      <w:pPr>
        <w:pStyle w:val="af4"/>
      </w:pPr>
      <w:r>
        <w:t>Рисунок 4.14 – Використання шаблону зі змінними</w:t>
      </w:r>
    </w:p>
    <w:p w14:paraId="0203963B" w14:textId="77777777"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14:paraId="5EA6F7F9" w14:textId="77777777" w:rsidR="00D30DA5" w:rsidRDefault="00D30DA5" w:rsidP="00B474A0">
      <w:pPr>
        <w:pStyle w:val="af"/>
      </w:pPr>
    </w:p>
    <w:p w14:paraId="4684018C" w14:textId="77777777" w:rsidR="00D30DA5" w:rsidRDefault="00D30DA5" w:rsidP="00D30DA5">
      <w:pPr>
        <w:pStyle w:val="af4"/>
      </w:pPr>
      <w:r>
        <w:rPr>
          <w:lang w:val="ru-RU"/>
        </w:rPr>
        <w:lastRenderedPageBreak/>
        <w:drawing>
          <wp:inline distT="0" distB="0" distL="0" distR="0" wp14:anchorId="60D3DCF3" wp14:editId="3AD04612">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14:paraId="513C2C87" w14:textId="77777777" w:rsidR="00D30DA5" w:rsidRDefault="0076294D" w:rsidP="00D30DA5">
      <w:pPr>
        <w:pStyle w:val="af4"/>
      </w:pPr>
      <w:r>
        <w:t>Рисунок 4.15 – Пропуск змінних</w:t>
      </w:r>
    </w:p>
    <w:p w14:paraId="0C851AA0" w14:textId="77777777" w:rsidR="0076294D" w:rsidRDefault="0076294D" w:rsidP="0076294D">
      <w:pPr>
        <w:pStyle w:val="af"/>
      </w:pPr>
      <w:r>
        <w:t>Для того, щоб використовувати формат змінної як статичний текст, перед фігурними дужками треба поставити обернений слеш (\), у такому випадку цей шаблон буде проігнорований під час підстановки значень.</w:t>
      </w:r>
    </w:p>
    <w:p w14:paraId="695B2EF5" w14:textId="77777777" w:rsidR="0076294D" w:rsidRDefault="0076294D" w:rsidP="0076294D">
      <w:pPr>
        <w:pStyle w:val="af"/>
      </w:pPr>
      <w:r>
        <w:t>Для того, щоб передати «_» у якості значення, а не як сигнал для пропуску, варто перед цим символом ставити обернений слеш (\_), тоді під час підстановки до відповідної змінної підставиться значення «_».</w:t>
      </w:r>
    </w:p>
    <w:p w14:paraId="6A256E1A" w14:textId="77777777" w:rsidR="00D30DA5" w:rsidRPr="008155F6" w:rsidRDefault="0076294D" w:rsidP="00447F1D">
      <w:pPr>
        <w:pStyle w:val="af"/>
      </w:pPr>
      <w:r>
        <w:t>В обох випадках у тексті буде відображатися на 1 обернений слеш менше, ніж вказано у шаблоні або під час підстановки.</w:t>
      </w:r>
    </w:p>
    <w:p w14:paraId="38FDDA60" w14:textId="77777777" w:rsidR="00D246C3" w:rsidRDefault="00D246C3" w:rsidP="00D246C3">
      <w:pPr>
        <w:pStyle w:val="af"/>
      </w:pPr>
    </w:p>
    <w:p w14:paraId="7DAF632C" w14:textId="77777777" w:rsidR="00D246C3" w:rsidRDefault="00D246C3">
      <w:pPr>
        <w:rPr>
          <w:lang w:val="uk-UA"/>
        </w:rPr>
      </w:pPr>
      <w:r w:rsidRPr="008155F6">
        <w:rPr>
          <w:lang w:val="uk-UA"/>
        </w:rPr>
        <w:br w:type="page"/>
      </w:r>
    </w:p>
    <w:p w14:paraId="4C7C8811" w14:textId="77777777" w:rsidR="00D246C3" w:rsidRDefault="00DA496E" w:rsidP="00DA496E">
      <w:pPr>
        <w:pStyle w:val="a1"/>
      </w:pPr>
      <w:bookmarkStart w:id="61" w:name="_Toc74067602"/>
      <w:r w:rsidRPr="00DA496E">
        <w:lastRenderedPageBreak/>
        <w:t>Техніко-економічне обґрунтування проекту</w:t>
      </w:r>
      <w:bookmarkEnd w:id="61"/>
    </w:p>
    <w:p w14:paraId="607CE265" w14:textId="77777777" w:rsidR="00DA496E" w:rsidRDefault="00DA496E" w:rsidP="00DA496E">
      <w:pPr>
        <w:pStyle w:val="a2"/>
      </w:pPr>
      <w:bookmarkStart w:id="62" w:name="_Toc74067603"/>
      <w:r w:rsidRPr="00DA496E">
        <w:t>Загальні положення</w:t>
      </w:r>
      <w:bookmarkEnd w:id="62"/>
    </w:p>
    <w:p w14:paraId="32061DF3" w14:textId="77777777"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14:paraId="2FB7C447" w14:textId="77777777"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14:paraId="37F198D5" w14:textId="77777777"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14:paraId="4A80F054" w14:textId="77777777"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14:paraId="4F90B542" w14:textId="77777777"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14:paraId="7D8690A5" w14:textId="77777777" w:rsidR="00DA496E" w:rsidRDefault="00DA496E" w:rsidP="00DA496E">
      <w:pPr>
        <w:pStyle w:val="af"/>
      </w:pPr>
      <w:r>
        <w:t>В проекті проводиться аналіз структури витрат та визначається точка беззбитковості (в пунктах 5.2-5.10).</w:t>
      </w:r>
    </w:p>
    <w:p w14:paraId="2E680AD2" w14:textId="77777777"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6873DDF2" w14:textId="77777777" w:rsidR="00613809" w:rsidRDefault="00613809" w:rsidP="00613809">
      <w:pPr>
        <w:pStyle w:val="a2"/>
      </w:pPr>
      <w:bookmarkStart w:id="63" w:name="_Toc74067604"/>
      <w:r w:rsidRPr="00613809">
        <w:t>Визначення трудомісткості розробки</w:t>
      </w:r>
      <w:bookmarkEnd w:id="63"/>
    </w:p>
    <w:p w14:paraId="40168DF1" w14:textId="77777777"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14:paraId="3C502826" w14:textId="77777777" w:rsidR="004B42EB" w:rsidRPr="004B42EB" w:rsidRDefault="004B42EB" w:rsidP="004B42EB">
      <w:pPr>
        <w:rPr>
          <w:rFonts w:ascii="Times New Roman" w:hAnsi="Times New Roman" w:cs="Times New Roman"/>
          <w:sz w:val="28"/>
          <w:szCs w:val="28"/>
          <w:lang w:val="uk-UA"/>
        </w:rPr>
      </w:pPr>
      <w:r>
        <w:br w:type="page"/>
      </w:r>
    </w:p>
    <w:p w14:paraId="6A210C39" w14:textId="77777777"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14:paraId="00B6B412" w14:textId="77777777" w:rsidTr="00083B42">
        <w:tc>
          <w:tcPr>
            <w:tcW w:w="851" w:type="dxa"/>
            <w:shd w:val="clear" w:color="auto" w:fill="auto"/>
            <w:vAlign w:val="center"/>
          </w:tcPr>
          <w:p w14:paraId="10DEDF6B" w14:textId="77777777"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14:paraId="512DD740" w14:textId="77777777"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14:paraId="66A781BF" w14:textId="77777777" w:rsidR="009F1185" w:rsidRPr="00AE7521" w:rsidRDefault="009F1185" w:rsidP="00AE7521">
            <w:pPr>
              <w:pStyle w:val="aff"/>
              <w:rPr>
                <w:b/>
                <w:lang w:val="uk-UA"/>
              </w:rPr>
            </w:pPr>
            <w:r w:rsidRPr="00AE7521">
              <w:rPr>
                <w:b/>
                <w:lang w:val="uk-UA"/>
              </w:rPr>
              <w:t>Виконавець,</w:t>
            </w:r>
          </w:p>
          <w:p w14:paraId="432971E0" w14:textId="77777777"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14:paraId="28027106" w14:textId="77777777"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14:paraId="0CE6F9D3" w14:textId="77777777" w:rsidTr="00083B42">
        <w:tc>
          <w:tcPr>
            <w:tcW w:w="851" w:type="dxa"/>
            <w:shd w:val="clear" w:color="auto" w:fill="auto"/>
            <w:vAlign w:val="center"/>
          </w:tcPr>
          <w:p w14:paraId="7C26D58D"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8DB7935" w14:textId="77777777" w:rsidR="009F1185" w:rsidRPr="00B04CCA" w:rsidRDefault="009F1185" w:rsidP="00AE7521">
            <w:pPr>
              <w:pStyle w:val="aff"/>
              <w:rPr>
                <w:lang w:val="uk-UA"/>
              </w:rPr>
            </w:pPr>
            <w:r w:rsidRPr="00B04CCA">
              <w:rPr>
                <w:lang w:val="uk-UA"/>
              </w:rPr>
              <w:t>2</w:t>
            </w:r>
          </w:p>
        </w:tc>
        <w:tc>
          <w:tcPr>
            <w:tcW w:w="1895" w:type="dxa"/>
            <w:shd w:val="clear" w:color="auto" w:fill="auto"/>
            <w:vAlign w:val="center"/>
          </w:tcPr>
          <w:p w14:paraId="16C5DCB8" w14:textId="77777777" w:rsidR="009F1185" w:rsidRPr="00B04CCA" w:rsidRDefault="009F1185" w:rsidP="00AE7521">
            <w:pPr>
              <w:pStyle w:val="aff"/>
              <w:rPr>
                <w:lang w:val="uk-UA"/>
              </w:rPr>
            </w:pPr>
            <w:r w:rsidRPr="00B04CCA">
              <w:rPr>
                <w:lang w:val="uk-UA"/>
              </w:rPr>
              <w:t>3</w:t>
            </w:r>
          </w:p>
        </w:tc>
        <w:tc>
          <w:tcPr>
            <w:tcW w:w="2783" w:type="dxa"/>
            <w:shd w:val="clear" w:color="auto" w:fill="auto"/>
            <w:vAlign w:val="center"/>
          </w:tcPr>
          <w:p w14:paraId="3FB13910" w14:textId="77777777" w:rsidR="009F1185" w:rsidRPr="00B04CCA" w:rsidRDefault="009F1185" w:rsidP="00AE7521">
            <w:pPr>
              <w:pStyle w:val="aff"/>
              <w:rPr>
                <w:lang w:val="uk-UA"/>
              </w:rPr>
            </w:pPr>
            <w:r w:rsidRPr="00B04CCA">
              <w:rPr>
                <w:lang w:val="uk-UA"/>
              </w:rPr>
              <w:t>4</w:t>
            </w:r>
          </w:p>
        </w:tc>
      </w:tr>
      <w:tr w:rsidR="009F1185" w:rsidRPr="00944B76" w14:paraId="1EEC0007" w14:textId="77777777" w:rsidTr="00083B42">
        <w:tc>
          <w:tcPr>
            <w:tcW w:w="851" w:type="dxa"/>
            <w:shd w:val="clear" w:color="auto" w:fill="auto"/>
            <w:vAlign w:val="center"/>
          </w:tcPr>
          <w:p w14:paraId="140AD36B"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E5D7972" w14:textId="77777777"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14:paraId="630918D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6F0B4892" w14:textId="77777777" w:rsidR="009F1185" w:rsidRPr="00B04CCA" w:rsidRDefault="009F1185" w:rsidP="00AE7521">
            <w:pPr>
              <w:pStyle w:val="aff"/>
              <w:rPr>
                <w:lang w:val="uk-UA"/>
              </w:rPr>
            </w:pPr>
            <w:r w:rsidRPr="00B04CCA">
              <w:rPr>
                <w:lang w:val="uk-UA"/>
              </w:rPr>
              <w:t>1</w:t>
            </w:r>
          </w:p>
        </w:tc>
      </w:tr>
      <w:tr w:rsidR="009F1185" w:rsidRPr="00944B76" w14:paraId="11AEC5C9" w14:textId="77777777" w:rsidTr="00083B42">
        <w:tc>
          <w:tcPr>
            <w:tcW w:w="851" w:type="dxa"/>
            <w:shd w:val="clear" w:color="auto" w:fill="auto"/>
            <w:vAlign w:val="center"/>
          </w:tcPr>
          <w:p w14:paraId="5EC9D11A" w14:textId="77777777" w:rsidR="009F1185" w:rsidRPr="00B04CCA" w:rsidRDefault="009F1185" w:rsidP="00AE7521">
            <w:pPr>
              <w:pStyle w:val="aff"/>
              <w:rPr>
                <w:lang w:val="uk-UA"/>
              </w:rPr>
            </w:pPr>
            <w:r w:rsidRPr="00B04CCA">
              <w:rPr>
                <w:lang w:val="uk-UA"/>
              </w:rPr>
              <w:t>2</w:t>
            </w:r>
          </w:p>
        </w:tc>
        <w:tc>
          <w:tcPr>
            <w:tcW w:w="3827" w:type="dxa"/>
            <w:shd w:val="clear" w:color="auto" w:fill="auto"/>
            <w:vAlign w:val="center"/>
          </w:tcPr>
          <w:p w14:paraId="7F67B400" w14:textId="77777777"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14:paraId="487150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E385201" w14:textId="77777777" w:rsidR="009F1185" w:rsidRPr="00B04CCA" w:rsidRDefault="009F1185" w:rsidP="00AE7521">
            <w:pPr>
              <w:pStyle w:val="aff"/>
              <w:rPr>
                <w:lang w:val="uk-UA"/>
              </w:rPr>
            </w:pPr>
            <w:r w:rsidRPr="00B04CCA">
              <w:rPr>
                <w:lang w:val="uk-UA"/>
              </w:rPr>
              <w:t>8</w:t>
            </w:r>
          </w:p>
        </w:tc>
      </w:tr>
      <w:tr w:rsidR="009F1185" w:rsidRPr="00944B76" w14:paraId="68FEBF72" w14:textId="77777777" w:rsidTr="00083B42">
        <w:tc>
          <w:tcPr>
            <w:tcW w:w="851" w:type="dxa"/>
            <w:shd w:val="clear" w:color="auto" w:fill="auto"/>
            <w:vAlign w:val="center"/>
          </w:tcPr>
          <w:p w14:paraId="78E66631" w14:textId="77777777" w:rsidR="009F1185" w:rsidRPr="00B04CCA" w:rsidRDefault="009F1185" w:rsidP="00AE7521">
            <w:pPr>
              <w:pStyle w:val="aff"/>
              <w:rPr>
                <w:lang w:val="uk-UA"/>
              </w:rPr>
            </w:pPr>
            <w:r w:rsidRPr="00B04CCA">
              <w:rPr>
                <w:lang w:val="uk-UA"/>
              </w:rPr>
              <w:t>3</w:t>
            </w:r>
          </w:p>
        </w:tc>
        <w:tc>
          <w:tcPr>
            <w:tcW w:w="3827" w:type="dxa"/>
            <w:shd w:val="clear" w:color="auto" w:fill="auto"/>
            <w:vAlign w:val="center"/>
          </w:tcPr>
          <w:p w14:paraId="39EB4C27" w14:textId="77777777"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14:paraId="12D552CE"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1CD66C20" w14:textId="77777777" w:rsidR="009F1185" w:rsidRPr="00B04CCA" w:rsidRDefault="009F1185" w:rsidP="00AE7521">
            <w:pPr>
              <w:pStyle w:val="aff"/>
              <w:rPr>
                <w:lang w:val="uk-UA"/>
              </w:rPr>
            </w:pPr>
            <w:r w:rsidRPr="00B04CCA">
              <w:rPr>
                <w:lang w:val="uk-UA"/>
              </w:rPr>
              <w:t>4</w:t>
            </w:r>
          </w:p>
        </w:tc>
      </w:tr>
      <w:tr w:rsidR="009F1185" w:rsidRPr="00944B76" w14:paraId="4F732C64" w14:textId="77777777" w:rsidTr="00083B42">
        <w:tc>
          <w:tcPr>
            <w:tcW w:w="851" w:type="dxa"/>
            <w:shd w:val="clear" w:color="auto" w:fill="auto"/>
            <w:vAlign w:val="center"/>
          </w:tcPr>
          <w:p w14:paraId="10035E9F" w14:textId="77777777" w:rsidR="009F1185" w:rsidRPr="00B04CCA" w:rsidRDefault="009F1185" w:rsidP="00AE7521">
            <w:pPr>
              <w:pStyle w:val="aff"/>
              <w:rPr>
                <w:lang w:val="uk-UA"/>
              </w:rPr>
            </w:pPr>
            <w:r w:rsidRPr="00B04CCA">
              <w:rPr>
                <w:lang w:val="uk-UA"/>
              </w:rPr>
              <w:t>4</w:t>
            </w:r>
          </w:p>
        </w:tc>
        <w:tc>
          <w:tcPr>
            <w:tcW w:w="3827" w:type="dxa"/>
            <w:shd w:val="clear" w:color="auto" w:fill="auto"/>
            <w:vAlign w:val="center"/>
          </w:tcPr>
          <w:p w14:paraId="6C51A3F2" w14:textId="77777777"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14:paraId="130B5E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643507A" w14:textId="77777777" w:rsidR="009F1185" w:rsidRPr="00B04CCA" w:rsidRDefault="009F1185" w:rsidP="00AE7521">
            <w:pPr>
              <w:pStyle w:val="aff"/>
              <w:rPr>
                <w:lang w:val="uk-UA"/>
              </w:rPr>
            </w:pPr>
            <w:r w:rsidRPr="00B04CCA">
              <w:rPr>
                <w:lang w:val="uk-UA"/>
              </w:rPr>
              <w:t>24</w:t>
            </w:r>
          </w:p>
        </w:tc>
      </w:tr>
      <w:tr w:rsidR="009F1185" w:rsidRPr="00944B76" w14:paraId="3DF3612B" w14:textId="77777777" w:rsidTr="00083B42">
        <w:tc>
          <w:tcPr>
            <w:tcW w:w="851" w:type="dxa"/>
            <w:shd w:val="clear" w:color="auto" w:fill="auto"/>
            <w:vAlign w:val="center"/>
          </w:tcPr>
          <w:p w14:paraId="107ACA87" w14:textId="77777777" w:rsidR="009F1185" w:rsidRPr="00B04CCA" w:rsidRDefault="009F1185" w:rsidP="00AE7521">
            <w:pPr>
              <w:pStyle w:val="aff"/>
              <w:rPr>
                <w:lang w:val="uk-UA"/>
              </w:rPr>
            </w:pPr>
            <w:r w:rsidRPr="00B04CCA">
              <w:rPr>
                <w:lang w:val="uk-UA"/>
              </w:rPr>
              <w:t>5</w:t>
            </w:r>
          </w:p>
        </w:tc>
        <w:tc>
          <w:tcPr>
            <w:tcW w:w="3827" w:type="dxa"/>
            <w:shd w:val="clear" w:color="auto" w:fill="auto"/>
            <w:vAlign w:val="center"/>
          </w:tcPr>
          <w:p w14:paraId="51B85A7C" w14:textId="77777777"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14:paraId="28741EC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09CDF9C3" w14:textId="77777777" w:rsidR="009F1185" w:rsidRPr="00B04CCA" w:rsidRDefault="009F1185" w:rsidP="00AE7521">
            <w:pPr>
              <w:pStyle w:val="aff"/>
              <w:rPr>
                <w:lang w:val="uk-UA"/>
              </w:rPr>
            </w:pPr>
            <w:r w:rsidRPr="00B04CCA">
              <w:rPr>
                <w:lang w:val="uk-UA"/>
              </w:rPr>
              <w:t>112</w:t>
            </w:r>
          </w:p>
        </w:tc>
      </w:tr>
      <w:tr w:rsidR="009F1185" w:rsidRPr="00944B76" w14:paraId="186BC2ED" w14:textId="77777777" w:rsidTr="00083B42">
        <w:tc>
          <w:tcPr>
            <w:tcW w:w="851" w:type="dxa"/>
            <w:shd w:val="clear" w:color="auto" w:fill="auto"/>
            <w:vAlign w:val="center"/>
          </w:tcPr>
          <w:p w14:paraId="3CE3725B" w14:textId="77777777" w:rsidR="009F1185" w:rsidRPr="00B04CCA" w:rsidRDefault="009F1185" w:rsidP="00AE7521">
            <w:pPr>
              <w:pStyle w:val="aff"/>
              <w:rPr>
                <w:lang w:val="uk-UA"/>
              </w:rPr>
            </w:pPr>
            <w:r w:rsidRPr="00B04CCA">
              <w:rPr>
                <w:lang w:val="uk-UA"/>
              </w:rPr>
              <w:t>6</w:t>
            </w:r>
          </w:p>
        </w:tc>
        <w:tc>
          <w:tcPr>
            <w:tcW w:w="3827" w:type="dxa"/>
            <w:shd w:val="clear" w:color="auto" w:fill="auto"/>
            <w:vAlign w:val="center"/>
          </w:tcPr>
          <w:p w14:paraId="7CA6EEB0" w14:textId="77777777"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14:paraId="2B1FC9C7"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D8CAA3C" w14:textId="77777777" w:rsidR="009F1185" w:rsidRPr="00B04CCA" w:rsidRDefault="009F1185" w:rsidP="00AE7521">
            <w:pPr>
              <w:pStyle w:val="aff"/>
              <w:rPr>
                <w:lang w:val="uk-UA"/>
              </w:rPr>
            </w:pPr>
            <w:r w:rsidRPr="00B04CCA">
              <w:rPr>
                <w:lang w:val="uk-UA"/>
              </w:rPr>
              <w:t>40</w:t>
            </w:r>
          </w:p>
        </w:tc>
      </w:tr>
      <w:tr w:rsidR="009F1185" w:rsidRPr="00944B76" w14:paraId="0B7F68E1" w14:textId="77777777" w:rsidTr="00083B42">
        <w:tc>
          <w:tcPr>
            <w:tcW w:w="851" w:type="dxa"/>
            <w:shd w:val="clear" w:color="auto" w:fill="auto"/>
            <w:vAlign w:val="center"/>
          </w:tcPr>
          <w:p w14:paraId="7921ACC6" w14:textId="77777777" w:rsidR="009F1185" w:rsidRPr="00B04CCA" w:rsidRDefault="009F1185" w:rsidP="00AE7521">
            <w:pPr>
              <w:pStyle w:val="aff"/>
              <w:rPr>
                <w:lang w:val="uk-UA"/>
              </w:rPr>
            </w:pPr>
            <w:r w:rsidRPr="00B04CCA">
              <w:rPr>
                <w:lang w:val="uk-UA"/>
              </w:rPr>
              <w:t>7</w:t>
            </w:r>
          </w:p>
        </w:tc>
        <w:tc>
          <w:tcPr>
            <w:tcW w:w="3827" w:type="dxa"/>
            <w:shd w:val="clear" w:color="auto" w:fill="auto"/>
            <w:vAlign w:val="center"/>
          </w:tcPr>
          <w:p w14:paraId="1BEE2E5B" w14:textId="77777777"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14:paraId="1B750771"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3AB3E3C" w14:textId="77777777" w:rsidR="009F1185" w:rsidRPr="00B04CCA" w:rsidRDefault="009F1185" w:rsidP="00AE7521">
            <w:pPr>
              <w:pStyle w:val="aff"/>
              <w:rPr>
                <w:lang w:val="uk-UA"/>
              </w:rPr>
            </w:pPr>
            <w:r w:rsidRPr="00B04CCA">
              <w:rPr>
                <w:lang w:val="uk-UA"/>
              </w:rPr>
              <w:t>168</w:t>
            </w:r>
          </w:p>
        </w:tc>
      </w:tr>
      <w:tr w:rsidR="009F1185" w:rsidRPr="00944B76" w14:paraId="055F643F" w14:textId="77777777" w:rsidTr="00083B42">
        <w:tc>
          <w:tcPr>
            <w:tcW w:w="851" w:type="dxa"/>
            <w:shd w:val="clear" w:color="auto" w:fill="auto"/>
            <w:vAlign w:val="center"/>
          </w:tcPr>
          <w:p w14:paraId="31E73490" w14:textId="77777777" w:rsidR="009F1185" w:rsidRPr="00B04CCA" w:rsidRDefault="009F1185" w:rsidP="00AE7521">
            <w:pPr>
              <w:pStyle w:val="aff"/>
              <w:rPr>
                <w:lang w:val="uk-UA"/>
              </w:rPr>
            </w:pPr>
          </w:p>
        </w:tc>
        <w:tc>
          <w:tcPr>
            <w:tcW w:w="3827" w:type="dxa"/>
            <w:shd w:val="clear" w:color="auto" w:fill="auto"/>
            <w:vAlign w:val="center"/>
          </w:tcPr>
          <w:p w14:paraId="0DD85454" w14:textId="77777777"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14:paraId="3F27D017" w14:textId="77777777" w:rsidR="009F1185" w:rsidRPr="00B04CCA" w:rsidRDefault="009F1185" w:rsidP="00AE7521">
            <w:pPr>
              <w:pStyle w:val="aff"/>
              <w:rPr>
                <w:lang w:val="uk-UA"/>
              </w:rPr>
            </w:pPr>
          </w:p>
        </w:tc>
        <w:tc>
          <w:tcPr>
            <w:tcW w:w="2783" w:type="dxa"/>
            <w:shd w:val="clear" w:color="auto" w:fill="auto"/>
            <w:vAlign w:val="center"/>
          </w:tcPr>
          <w:p w14:paraId="7566D752" w14:textId="77777777" w:rsidR="009F1185" w:rsidRPr="00B04CCA" w:rsidRDefault="009F1185" w:rsidP="00AE7521">
            <w:pPr>
              <w:pStyle w:val="aff"/>
              <w:rPr>
                <w:lang w:val="uk-UA"/>
              </w:rPr>
            </w:pPr>
            <w:r w:rsidRPr="00B04CCA">
              <w:rPr>
                <w:lang w:val="uk-UA"/>
              </w:rPr>
              <w:t>Т =357</w:t>
            </w:r>
          </w:p>
        </w:tc>
      </w:tr>
    </w:tbl>
    <w:p w14:paraId="37957750" w14:textId="77777777" w:rsidR="009F1185" w:rsidRDefault="009F1185" w:rsidP="00613809">
      <w:pPr>
        <w:pStyle w:val="af"/>
      </w:pPr>
    </w:p>
    <w:p w14:paraId="7C0F1B44" w14:textId="77777777"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14:paraId="6A95EC6C" w14:textId="77777777" w:rsidR="00E35AFC" w:rsidRDefault="00E35AFC" w:rsidP="00E35AFC">
      <w:pPr>
        <w:pStyle w:val="a2"/>
      </w:pPr>
      <w:bookmarkStart w:id="64" w:name="_Toc74067605"/>
      <w:r w:rsidRPr="00E35AFC">
        <w:t>Розрахунок витрат на заробітну плату та єдиного соціального внеску</w:t>
      </w:r>
      <w:bookmarkEnd w:id="64"/>
    </w:p>
    <w:p w14:paraId="149BDAA8" w14:textId="77777777"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14:paraId="3A201654" w14:textId="77777777" w:rsidR="00E35AFC" w:rsidRDefault="00E35AFC" w:rsidP="00F85C68">
      <w:pPr>
        <w:pStyle w:val="afc"/>
      </w:pPr>
      <w:r w:rsidRPr="00A45243">
        <w:object w:dxaOrig="1700" w:dyaOrig="620" w14:anchorId="631CFAAD">
          <v:shape id="_x0000_i1027" type="#_x0000_t75" style="width:92.95pt;height:32.75pt" o:ole="">
            <v:imagedata r:id="rId39" o:title=""/>
          </v:shape>
          <o:OLEObject Type="Embed" ProgID="Equation.3" ShapeID="_x0000_i1027" DrawAspect="Content" ObjectID="_1685046028"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14:paraId="7C05704D" w14:textId="77777777"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14:paraId="77B2275D" w14:textId="77777777"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14:paraId="089D227C" w14:textId="77777777"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14:paraId="0F40A0BA" w14:textId="77777777" w:rsidR="00E35AFC" w:rsidRDefault="00E35AFC" w:rsidP="00E35AFC">
      <w:pPr>
        <w:pStyle w:val="af"/>
        <w:ind w:firstLine="709"/>
      </w:pPr>
      <w:r>
        <w:t>Н - нормативна кількість годин в місяці, прийняти умовно 150 годин.</w:t>
      </w:r>
    </w:p>
    <w:p w14:paraId="3D62C375" w14:textId="77777777"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14:paraId="10F128B6" w14:textId="77777777"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14:paraId="0EB3935B" w14:textId="77777777" w:rsidR="003E21A4" w:rsidRDefault="003E21A4" w:rsidP="003E21A4">
      <w:pPr>
        <w:pStyle w:val="af"/>
        <w:rPr>
          <w:lang w:eastAsia="ru-RU"/>
        </w:rPr>
      </w:pPr>
    </w:p>
    <w:p w14:paraId="1A28B73E" w14:textId="77777777"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14:paraId="1E45DBF6" w14:textId="77777777" w:rsidTr="00B55592">
        <w:tc>
          <w:tcPr>
            <w:tcW w:w="851" w:type="dxa"/>
            <w:shd w:val="clear" w:color="auto" w:fill="auto"/>
            <w:vAlign w:val="center"/>
          </w:tcPr>
          <w:p w14:paraId="270A8D4E" w14:textId="77777777"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14:paraId="5ADBC3A0" w14:textId="77777777"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14:paraId="3BECA63E" w14:textId="77777777"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14:paraId="00B27F8E" w14:textId="77777777"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14:paraId="5AD414B2" w14:textId="77777777"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14:paraId="152ACDA7" w14:textId="77777777" w:rsidR="00B55592" w:rsidRPr="00AE7521" w:rsidRDefault="00B55592" w:rsidP="00AE7521">
            <w:pPr>
              <w:pStyle w:val="aff"/>
              <w:rPr>
                <w:b/>
                <w:lang w:val="uk-UA"/>
              </w:rPr>
            </w:pPr>
            <w:r w:rsidRPr="00AE7521">
              <w:rPr>
                <w:b/>
                <w:lang w:val="uk-UA"/>
              </w:rPr>
              <w:t>Н,</w:t>
            </w:r>
          </w:p>
          <w:p w14:paraId="26204E92" w14:textId="77777777"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14:paraId="4072F4C8" w14:textId="77777777"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14:paraId="152569E9" w14:textId="77777777"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14:paraId="575CCD89" w14:textId="77777777" w:rsidR="00B55592" w:rsidRPr="00AE7521" w:rsidRDefault="00B55592" w:rsidP="00AE7521">
            <w:pPr>
              <w:pStyle w:val="aff"/>
              <w:rPr>
                <w:b/>
                <w:lang w:val="uk-UA"/>
              </w:rPr>
            </w:pPr>
            <w:r w:rsidRPr="00AE7521">
              <w:rPr>
                <w:b/>
                <w:lang w:val="uk-UA"/>
              </w:rPr>
              <w:t>грн.</w:t>
            </w:r>
          </w:p>
        </w:tc>
      </w:tr>
      <w:tr w:rsidR="00B55592" w:rsidRPr="00F85C68" w14:paraId="4B974BE0" w14:textId="77777777" w:rsidTr="00B55592">
        <w:tc>
          <w:tcPr>
            <w:tcW w:w="851" w:type="dxa"/>
            <w:shd w:val="clear" w:color="auto" w:fill="auto"/>
            <w:vAlign w:val="center"/>
          </w:tcPr>
          <w:p w14:paraId="79142203" w14:textId="77777777"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14:paraId="1469CF65" w14:textId="77777777"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14:paraId="3A46045F" w14:textId="77777777"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14:paraId="2B229092" w14:textId="77777777"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14:paraId="681105A2" w14:textId="77777777"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14:paraId="7011F476" w14:textId="77777777"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14:paraId="7BDC402F" w14:textId="77777777" w:rsidR="00B55592" w:rsidRPr="00B04CCA" w:rsidRDefault="00B55592" w:rsidP="00AE7521">
            <w:pPr>
              <w:pStyle w:val="aff"/>
              <w:rPr>
                <w:i/>
                <w:lang w:val="uk-UA"/>
              </w:rPr>
            </w:pPr>
            <w:r w:rsidRPr="00B04CCA">
              <w:rPr>
                <w:i/>
                <w:lang w:val="uk-UA"/>
              </w:rPr>
              <w:t>7</w:t>
            </w:r>
          </w:p>
        </w:tc>
      </w:tr>
      <w:tr w:rsidR="00B55592" w:rsidRPr="00F85C68" w14:paraId="72609F1F" w14:textId="77777777" w:rsidTr="00B55592">
        <w:tc>
          <w:tcPr>
            <w:tcW w:w="851" w:type="dxa"/>
            <w:shd w:val="clear" w:color="auto" w:fill="auto"/>
            <w:vAlign w:val="center"/>
          </w:tcPr>
          <w:p w14:paraId="0646B382" w14:textId="77777777" w:rsidR="00B55592" w:rsidRPr="00B04CCA" w:rsidRDefault="00B55592" w:rsidP="00AE7521">
            <w:pPr>
              <w:pStyle w:val="aff"/>
              <w:rPr>
                <w:lang w:val="uk-UA"/>
              </w:rPr>
            </w:pPr>
            <w:r w:rsidRPr="00B04CCA">
              <w:rPr>
                <w:lang w:val="uk-UA"/>
              </w:rPr>
              <w:t>1</w:t>
            </w:r>
          </w:p>
        </w:tc>
        <w:tc>
          <w:tcPr>
            <w:tcW w:w="2410" w:type="dxa"/>
            <w:shd w:val="clear" w:color="auto" w:fill="auto"/>
            <w:vAlign w:val="center"/>
          </w:tcPr>
          <w:p w14:paraId="6161419D" w14:textId="77777777"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14:paraId="6B1F177F" w14:textId="77777777"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14:paraId="22D55FD2" w14:textId="77777777" w:rsidR="00B55592" w:rsidRPr="00B04CCA" w:rsidRDefault="00B55592" w:rsidP="00AE7521">
            <w:pPr>
              <w:pStyle w:val="aff"/>
              <w:rPr>
                <w:lang w:val="uk-UA"/>
              </w:rPr>
            </w:pPr>
            <w:r w:rsidRPr="00B04CCA">
              <w:rPr>
                <w:lang w:val="uk-UA"/>
              </w:rPr>
              <w:t>357</w:t>
            </w:r>
          </w:p>
        </w:tc>
        <w:tc>
          <w:tcPr>
            <w:tcW w:w="840" w:type="dxa"/>
            <w:shd w:val="clear" w:color="auto" w:fill="auto"/>
            <w:vAlign w:val="center"/>
          </w:tcPr>
          <w:p w14:paraId="6EC9B85A" w14:textId="77777777"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14:paraId="4BB25652" w14:textId="77777777"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14:paraId="13A66AEC" w14:textId="77777777" w:rsidR="00B55592" w:rsidRPr="00B04CCA" w:rsidRDefault="00B55592" w:rsidP="00AE7521">
            <w:pPr>
              <w:pStyle w:val="aff"/>
              <w:rPr>
                <w:lang w:val="uk-UA"/>
              </w:rPr>
            </w:pPr>
            <w:r w:rsidRPr="00B04CCA">
              <w:rPr>
                <w:lang w:val="uk-UA"/>
              </w:rPr>
              <w:t>80325</w:t>
            </w:r>
          </w:p>
        </w:tc>
      </w:tr>
      <w:tr w:rsidR="00B55592" w:rsidRPr="00944B76" w14:paraId="64371031" w14:textId="77777777" w:rsidTr="00B55592">
        <w:tc>
          <w:tcPr>
            <w:tcW w:w="851" w:type="dxa"/>
            <w:shd w:val="clear" w:color="auto" w:fill="auto"/>
            <w:vAlign w:val="center"/>
          </w:tcPr>
          <w:p w14:paraId="7FC55BB9" w14:textId="77777777" w:rsidR="00B55592" w:rsidRPr="00B04CCA" w:rsidRDefault="00B55592" w:rsidP="00AE7521">
            <w:pPr>
              <w:pStyle w:val="aff"/>
              <w:rPr>
                <w:i/>
                <w:lang w:val="uk-UA"/>
              </w:rPr>
            </w:pPr>
          </w:p>
        </w:tc>
        <w:tc>
          <w:tcPr>
            <w:tcW w:w="2410" w:type="dxa"/>
            <w:shd w:val="clear" w:color="auto" w:fill="auto"/>
            <w:vAlign w:val="center"/>
          </w:tcPr>
          <w:p w14:paraId="515CC4F6" w14:textId="77777777"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14:paraId="6EFCFBD6" w14:textId="77777777" w:rsidR="00B55592" w:rsidRPr="00B04CCA" w:rsidRDefault="00B55592" w:rsidP="00AE7521">
            <w:pPr>
              <w:pStyle w:val="aff"/>
              <w:rPr>
                <w:lang w:val="uk-UA"/>
              </w:rPr>
            </w:pPr>
          </w:p>
        </w:tc>
        <w:tc>
          <w:tcPr>
            <w:tcW w:w="1984" w:type="dxa"/>
            <w:shd w:val="clear" w:color="auto" w:fill="auto"/>
            <w:vAlign w:val="center"/>
          </w:tcPr>
          <w:p w14:paraId="7A564536" w14:textId="77777777" w:rsidR="00B55592" w:rsidRPr="00B04CCA" w:rsidRDefault="00B55592" w:rsidP="00AE7521">
            <w:pPr>
              <w:pStyle w:val="aff"/>
              <w:rPr>
                <w:lang w:val="uk-UA"/>
              </w:rPr>
            </w:pPr>
          </w:p>
        </w:tc>
        <w:tc>
          <w:tcPr>
            <w:tcW w:w="840" w:type="dxa"/>
            <w:shd w:val="clear" w:color="auto" w:fill="auto"/>
            <w:vAlign w:val="center"/>
          </w:tcPr>
          <w:p w14:paraId="5AAA2E37" w14:textId="77777777" w:rsidR="00B55592" w:rsidRPr="00B04CCA" w:rsidRDefault="00B55592" w:rsidP="00AE7521">
            <w:pPr>
              <w:pStyle w:val="aff"/>
              <w:rPr>
                <w:lang w:val="uk-UA"/>
              </w:rPr>
            </w:pPr>
          </w:p>
        </w:tc>
        <w:tc>
          <w:tcPr>
            <w:tcW w:w="1003" w:type="dxa"/>
            <w:shd w:val="clear" w:color="auto" w:fill="auto"/>
            <w:vAlign w:val="center"/>
          </w:tcPr>
          <w:p w14:paraId="4DBBC8B9" w14:textId="77777777" w:rsidR="00B55592" w:rsidRPr="00B04CCA" w:rsidRDefault="00B55592" w:rsidP="00AE7521">
            <w:pPr>
              <w:pStyle w:val="aff"/>
              <w:rPr>
                <w:lang w:val="uk-UA"/>
              </w:rPr>
            </w:pPr>
          </w:p>
        </w:tc>
        <w:tc>
          <w:tcPr>
            <w:tcW w:w="1134" w:type="dxa"/>
            <w:shd w:val="clear" w:color="auto" w:fill="auto"/>
            <w:vAlign w:val="center"/>
          </w:tcPr>
          <w:p w14:paraId="38104BC2" w14:textId="77777777" w:rsidR="00B55592" w:rsidRPr="00B04CCA" w:rsidRDefault="00B55592" w:rsidP="00AE7521">
            <w:pPr>
              <w:pStyle w:val="aff"/>
              <w:rPr>
                <w:lang w:val="uk-UA"/>
              </w:rPr>
            </w:pPr>
            <w:r w:rsidRPr="00B04CCA">
              <w:rPr>
                <w:lang w:val="uk-UA"/>
              </w:rPr>
              <w:t>З =80325</w:t>
            </w:r>
          </w:p>
        </w:tc>
      </w:tr>
    </w:tbl>
    <w:p w14:paraId="2F7502EA" w14:textId="77777777" w:rsidR="00B55592" w:rsidRDefault="00B55592" w:rsidP="00B55592">
      <w:pPr>
        <w:pStyle w:val="af"/>
      </w:pPr>
    </w:p>
    <w:p w14:paraId="36FDA00D" w14:textId="77777777" w:rsidR="00B55592" w:rsidRDefault="00B55592" w:rsidP="00B55592">
      <w:pPr>
        <w:pStyle w:val="af"/>
      </w:pPr>
      <w:r w:rsidRPr="00B55592">
        <w:t>Єдиний соціальний внесок визначається за формулою:</w:t>
      </w:r>
    </w:p>
    <w:p w14:paraId="3AF1F2C8" w14:textId="77777777" w:rsidR="00B55592" w:rsidRDefault="00B55592" w:rsidP="00F85C68">
      <w:pPr>
        <w:pStyle w:val="afc"/>
        <w:rPr>
          <w:lang w:val="ru-RU"/>
        </w:rPr>
      </w:pPr>
      <w:r w:rsidRPr="00486815">
        <w:object w:dxaOrig="1060" w:dyaOrig="620" w14:anchorId="69C9AC64">
          <v:shape id="_x0000_i1028" type="#_x0000_t75" style="width:60.2pt;height:35.35pt" o:ole="">
            <v:imagedata r:id="rId41" o:title=""/>
          </v:shape>
          <o:OLEObject Type="Embed" ProgID="Equation.3" ShapeID="_x0000_i1028" DrawAspect="Content" ObjectID="_1685046029"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14:paraId="6EFBB73F" w14:textId="77777777"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14:paraId="49B1EEDC" w14:textId="77777777" w:rsidR="00B55592" w:rsidRDefault="00B55592" w:rsidP="00B55592">
      <w:pPr>
        <w:pStyle w:val="af4"/>
      </w:pPr>
      <w:r w:rsidRPr="00B55592">
        <w:t>C=31275*22/100=17671,5 грн</w:t>
      </w:r>
    </w:p>
    <w:p w14:paraId="4A255B3E" w14:textId="77777777" w:rsidR="00B55592" w:rsidRDefault="00B55592" w:rsidP="00B55592">
      <w:pPr>
        <w:pStyle w:val="a2"/>
      </w:pPr>
      <w:bookmarkStart w:id="65" w:name="_Toc74067606"/>
      <w:r w:rsidRPr="00B55592">
        <w:t>Розрахунок витрат на матеріали</w:t>
      </w:r>
      <w:bookmarkEnd w:id="65"/>
    </w:p>
    <w:p w14:paraId="162A33E4" w14:textId="77777777" w:rsidR="00B55592" w:rsidRDefault="00B55592" w:rsidP="00B55592">
      <w:pPr>
        <w:pStyle w:val="af"/>
      </w:pPr>
      <w:r w:rsidRPr="00B55592">
        <w:t>Витрати на матеріали визначаються згідно з нормами витрат та ціною на них за формулою:</w:t>
      </w:r>
    </w:p>
    <w:p w14:paraId="6C15678D" w14:textId="77777777"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14:paraId="0C326F22" w14:textId="77777777" w:rsidR="00B55592" w:rsidRDefault="00B55592" w:rsidP="00B55592">
      <w:pPr>
        <w:pStyle w:val="af"/>
      </w:pPr>
      <w:r>
        <w:t xml:space="preserve">де </w:t>
      </w:r>
      <w:proofErr w:type="spellStart"/>
      <w:r>
        <w:t>Цт</w:t>
      </w:r>
      <w:proofErr w:type="spellEnd"/>
      <w:r>
        <w:t xml:space="preserve"> - ціна m - матеріалу, грн.;</w:t>
      </w:r>
    </w:p>
    <w:p w14:paraId="05DE15D7" w14:textId="77777777" w:rsidR="00B55592" w:rsidRDefault="00B55592" w:rsidP="00B55592">
      <w:pPr>
        <w:pStyle w:val="af"/>
      </w:pPr>
      <w:proofErr w:type="spellStart"/>
      <w:r>
        <w:t>Рт</w:t>
      </w:r>
      <w:proofErr w:type="spellEnd"/>
      <w:r>
        <w:t xml:space="preserve"> - норма витрат m - матеріалу на проект.</w:t>
      </w:r>
    </w:p>
    <w:p w14:paraId="33F88C35" w14:textId="77777777"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14:paraId="6127A272" w14:textId="77777777" w:rsidR="00B55592" w:rsidRDefault="00B55592" w:rsidP="00B55592">
      <w:pPr>
        <w:pStyle w:val="af"/>
      </w:pPr>
    </w:p>
    <w:p w14:paraId="488FDD69" w14:textId="77777777"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14:paraId="15CF730F" w14:textId="77777777" w:rsidTr="00F21915">
        <w:tc>
          <w:tcPr>
            <w:tcW w:w="851" w:type="dxa"/>
            <w:shd w:val="clear" w:color="auto" w:fill="auto"/>
            <w:vAlign w:val="bottom"/>
          </w:tcPr>
          <w:p w14:paraId="522DD17F" w14:textId="77777777" w:rsidR="00F21915" w:rsidRPr="00AE7521" w:rsidRDefault="00F21915" w:rsidP="00AE7521">
            <w:pPr>
              <w:pStyle w:val="aff"/>
              <w:rPr>
                <w:b/>
                <w:lang w:val="uk-UA"/>
              </w:rPr>
            </w:pPr>
            <w:bookmarkStart w:id="66" w:name="_Hlk73974997"/>
            <w:r w:rsidRPr="00AE7521">
              <w:rPr>
                <w:b/>
                <w:lang w:val="uk-UA"/>
              </w:rPr>
              <w:t>№ з/п</w:t>
            </w:r>
          </w:p>
        </w:tc>
        <w:tc>
          <w:tcPr>
            <w:tcW w:w="3686" w:type="dxa"/>
            <w:shd w:val="clear" w:color="auto" w:fill="auto"/>
            <w:vAlign w:val="bottom"/>
          </w:tcPr>
          <w:p w14:paraId="42CAD27F" w14:textId="77777777"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14:paraId="79FA3869" w14:textId="77777777"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14:paraId="0F531207" w14:textId="77777777"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14:paraId="00E75004" w14:textId="77777777"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14:paraId="44F56924" w14:textId="77777777"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14:paraId="060E2EC9" w14:textId="77777777" w:rsidTr="00F21915">
        <w:tc>
          <w:tcPr>
            <w:tcW w:w="851" w:type="dxa"/>
            <w:shd w:val="clear" w:color="auto" w:fill="auto"/>
            <w:vAlign w:val="bottom"/>
          </w:tcPr>
          <w:p w14:paraId="527DB162" w14:textId="77777777"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14:paraId="3B0AD983" w14:textId="77777777"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14:paraId="2A47596C" w14:textId="77777777"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14:paraId="0E3E4E1E" w14:textId="77777777"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14:paraId="07478C20" w14:textId="77777777"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14:paraId="5ED75614" w14:textId="77777777" w:rsidR="00F21915" w:rsidRPr="00B04CCA" w:rsidRDefault="00F21915" w:rsidP="00AE7521">
            <w:pPr>
              <w:pStyle w:val="aff"/>
              <w:rPr>
                <w:i/>
                <w:lang w:val="uk-UA"/>
              </w:rPr>
            </w:pPr>
            <w:r w:rsidRPr="00B04CCA">
              <w:rPr>
                <w:i/>
                <w:lang w:val="uk-UA"/>
              </w:rPr>
              <w:t>6</w:t>
            </w:r>
          </w:p>
        </w:tc>
      </w:tr>
      <w:tr w:rsidR="00F21915" w:rsidRPr="00944B76" w14:paraId="3A12DB52" w14:textId="77777777" w:rsidTr="00F21915">
        <w:tc>
          <w:tcPr>
            <w:tcW w:w="851" w:type="dxa"/>
            <w:shd w:val="clear" w:color="auto" w:fill="auto"/>
            <w:vAlign w:val="bottom"/>
          </w:tcPr>
          <w:p w14:paraId="69258F9C" w14:textId="77777777" w:rsidR="00F21915" w:rsidRPr="00B04CCA" w:rsidRDefault="00F21915" w:rsidP="00AE7521">
            <w:pPr>
              <w:pStyle w:val="aff"/>
              <w:rPr>
                <w:lang w:val="uk-UA"/>
              </w:rPr>
            </w:pPr>
            <w:r w:rsidRPr="00B04CCA">
              <w:rPr>
                <w:lang w:val="uk-UA"/>
              </w:rPr>
              <w:t>1</w:t>
            </w:r>
          </w:p>
        </w:tc>
        <w:tc>
          <w:tcPr>
            <w:tcW w:w="3686" w:type="dxa"/>
            <w:shd w:val="clear" w:color="auto" w:fill="auto"/>
            <w:vAlign w:val="bottom"/>
          </w:tcPr>
          <w:p w14:paraId="61035585" w14:textId="77777777"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14:paraId="57F4C733" w14:textId="77777777"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14:paraId="648AE157" w14:textId="77777777" w:rsidR="00F21915" w:rsidRPr="00B04CCA" w:rsidRDefault="00F21915" w:rsidP="00AE7521">
            <w:pPr>
              <w:pStyle w:val="aff"/>
              <w:rPr>
                <w:lang w:val="uk-UA"/>
              </w:rPr>
            </w:pPr>
            <w:r w:rsidRPr="00B04CCA">
              <w:rPr>
                <w:lang w:val="uk-UA"/>
              </w:rPr>
              <w:t>0.5</w:t>
            </w:r>
          </w:p>
        </w:tc>
        <w:tc>
          <w:tcPr>
            <w:tcW w:w="708" w:type="dxa"/>
            <w:shd w:val="clear" w:color="auto" w:fill="auto"/>
            <w:vAlign w:val="bottom"/>
          </w:tcPr>
          <w:p w14:paraId="3EF3C370" w14:textId="77777777" w:rsidR="00F21915" w:rsidRPr="00B04CCA" w:rsidRDefault="00F21915" w:rsidP="00AE7521">
            <w:pPr>
              <w:pStyle w:val="aff"/>
              <w:rPr>
                <w:lang w:val="uk-UA"/>
              </w:rPr>
            </w:pPr>
            <w:r w:rsidRPr="00B04CCA">
              <w:rPr>
                <w:lang w:val="uk-UA"/>
              </w:rPr>
              <w:t>30</w:t>
            </w:r>
          </w:p>
        </w:tc>
        <w:tc>
          <w:tcPr>
            <w:tcW w:w="1936" w:type="dxa"/>
            <w:shd w:val="clear" w:color="auto" w:fill="auto"/>
            <w:vAlign w:val="bottom"/>
          </w:tcPr>
          <w:p w14:paraId="289D6AB1" w14:textId="77777777" w:rsidR="00F21915" w:rsidRPr="00B04CCA" w:rsidRDefault="00F21915" w:rsidP="00AE7521">
            <w:pPr>
              <w:pStyle w:val="aff"/>
              <w:rPr>
                <w:lang w:val="uk-UA"/>
              </w:rPr>
            </w:pPr>
            <w:r w:rsidRPr="00B04CCA">
              <w:rPr>
                <w:lang w:val="uk-UA"/>
              </w:rPr>
              <w:t>15</w:t>
            </w:r>
          </w:p>
        </w:tc>
      </w:tr>
      <w:tr w:rsidR="00F21915" w:rsidRPr="00944B76" w14:paraId="52F9C549" w14:textId="77777777" w:rsidTr="00F21915">
        <w:tc>
          <w:tcPr>
            <w:tcW w:w="851" w:type="dxa"/>
            <w:shd w:val="clear" w:color="auto" w:fill="auto"/>
            <w:vAlign w:val="bottom"/>
          </w:tcPr>
          <w:p w14:paraId="0074BC86" w14:textId="77777777" w:rsidR="00F21915" w:rsidRPr="00B04CCA" w:rsidRDefault="00F21915" w:rsidP="00AE7521">
            <w:pPr>
              <w:pStyle w:val="aff"/>
              <w:rPr>
                <w:lang w:val="uk-UA"/>
              </w:rPr>
            </w:pPr>
            <w:r w:rsidRPr="00B04CCA">
              <w:rPr>
                <w:lang w:val="uk-UA"/>
              </w:rPr>
              <w:t>2</w:t>
            </w:r>
          </w:p>
        </w:tc>
        <w:tc>
          <w:tcPr>
            <w:tcW w:w="3686" w:type="dxa"/>
            <w:shd w:val="clear" w:color="auto" w:fill="auto"/>
            <w:vAlign w:val="bottom"/>
          </w:tcPr>
          <w:p w14:paraId="19710B17" w14:textId="77777777"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14:paraId="20C343DB"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7E0EE702" w14:textId="77777777" w:rsidR="00F21915" w:rsidRPr="00B04CCA" w:rsidRDefault="00F21915" w:rsidP="00AE7521">
            <w:pPr>
              <w:pStyle w:val="aff"/>
              <w:rPr>
                <w:lang w:val="uk-UA"/>
              </w:rPr>
            </w:pPr>
            <w:r w:rsidRPr="00B04CCA">
              <w:rPr>
                <w:lang w:val="uk-UA"/>
              </w:rPr>
              <w:t>2</w:t>
            </w:r>
          </w:p>
        </w:tc>
        <w:tc>
          <w:tcPr>
            <w:tcW w:w="708" w:type="dxa"/>
            <w:shd w:val="clear" w:color="auto" w:fill="auto"/>
            <w:vAlign w:val="bottom"/>
          </w:tcPr>
          <w:p w14:paraId="1CC133FF" w14:textId="77777777" w:rsidR="00F21915" w:rsidRPr="00B04CCA" w:rsidRDefault="00F21915" w:rsidP="00AE7521">
            <w:pPr>
              <w:pStyle w:val="aff"/>
              <w:rPr>
                <w:lang w:val="uk-UA"/>
              </w:rPr>
            </w:pPr>
            <w:r w:rsidRPr="00B04CCA">
              <w:rPr>
                <w:lang w:val="uk-UA"/>
              </w:rPr>
              <w:t>3</w:t>
            </w:r>
          </w:p>
        </w:tc>
        <w:tc>
          <w:tcPr>
            <w:tcW w:w="1936" w:type="dxa"/>
            <w:shd w:val="clear" w:color="auto" w:fill="auto"/>
            <w:vAlign w:val="bottom"/>
          </w:tcPr>
          <w:p w14:paraId="3AF48E09" w14:textId="77777777" w:rsidR="00F21915" w:rsidRPr="00B04CCA" w:rsidRDefault="00F21915" w:rsidP="00AE7521">
            <w:pPr>
              <w:pStyle w:val="aff"/>
              <w:rPr>
                <w:lang w:val="uk-UA"/>
              </w:rPr>
            </w:pPr>
            <w:r w:rsidRPr="00B04CCA">
              <w:rPr>
                <w:lang w:val="uk-UA"/>
              </w:rPr>
              <w:t>6</w:t>
            </w:r>
          </w:p>
        </w:tc>
      </w:tr>
      <w:tr w:rsidR="00F21915" w:rsidRPr="00944B76" w14:paraId="535DDDC6" w14:textId="77777777" w:rsidTr="00F21915">
        <w:tc>
          <w:tcPr>
            <w:tcW w:w="851" w:type="dxa"/>
            <w:shd w:val="clear" w:color="auto" w:fill="auto"/>
            <w:vAlign w:val="bottom"/>
          </w:tcPr>
          <w:p w14:paraId="53126F70" w14:textId="77777777" w:rsidR="00F21915" w:rsidRPr="00B04CCA" w:rsidRDefault="00F21915" w:rsidP="00AE7521">
            <w:pPr>
              <w:pStyle w:val="aff"/>
              <w:rPr>
                <w:lang w:val="uk-UA"/>
              </w:rPr>
            </w:pPr>
            <w:r w:rsidRPr="00B04CCA">
              <w:rPr>
                <w:lang w:val="uk-UA"/>
              </w:rPr>
              <w:t>3</w:t>
            </w:r>
          </w:p>
        </w:tc>
        <w:tc>
          <w:tcPr>
            <w:tcW w:w="3686" w:type="dxa"/>
            <w:shd w:val="clear" w:color="auto" w:fill="auto"/>
            <w:vAlign w:val="bottom"/>
          </w:tcPr>
          <w:p w14:paraId="054A0770" w14:textId="77777777"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14:paraId="040C0ECF"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5DA0DABD" w14:textId="77777777" w:rsidR="00F21915" w:rsidRPr="00B04CCA" w:rsidRDefault="00F21915" w:rsidP="00AE7521">
            <w:pPr>
              <w:pStyle w:val="aff"/>
              <w:rPr>
                <w:lang w:val="uk-UA"/>
              </w:rPr>
            </w:pPr>
            <w:r w:rsidRPr="00B04CCA">
              <w:rPr>
                <w:lang w:val="uk-UA"/>
              </w:rPr>
              <w:t>15</w:t>
            </w:r>
          </w:p>
        </w:tc>
        <w:tc>
          <w:tcPr>
            <w:tcW w:w="708" w:type="dxa"/>
            <w:shd w:val="clear" w:color="auto" w:fill="auto"/>
            <w:vAlign w:val="bottom"/>
          </w:tcPr>
          <w:p w14:paraId="7EF45FB2" w14:textId="77777777" w:rsidR="00F21915" w:rsidRPr="00B04CCA" w:rsidRDefault="00F21915" w:rsidP="00AE7521">
            <w:pPr>
              <w:pStyle w:val="aff"/>
              <w:rPr>
                <w:lang w:val="uk-UA"/>
              </w:rPr>
            </w:pPr>
            <w:r w:rsidRPr="00B04CCA">
              <w:rPr>
                <w:lang w:val="uk-UA"/>
              </w:rPr>
              <w:t>2</w:t>
            </w:r>
          </w:p>
        </w:tc>
        <w:tc>
          <w:tcPr>
            <w:tcW w:w="1936" w:type="dxa"/>
            <w:shd w:val="clear" w:color="auto" w:fill="auto"/>
            <w:vAlign w:val="bottom"/>
          </w:tcPr>
          <w:p w14:paraId="0008241B" w14:textId="77777777" w:rsidR="00F21915" w:rsidRPr="00B04CCA" w:rsidRDefault="00F21915" w:rsidP="00AE7521">
            <w:pPr>
              <w:pStyle w:val="aff"/>
              <w:rPr>
                <w:lang w:val="uk-UA"/>
              </w:rPr>
            </w:pPr>
            <w:r w:rsidRPr="00B04CCA">
              <w:rPr>
                <w:lang w:val="uk-UA"/>
              </w:rPr>
              <w:t>30</w:t>
            </w:r>
          </w:p>
        </w:tc>
      </w:tr>
      <w:tr w:rsidR="00F21915" w:rsidRPr="00944B76" w14:paraId="0634CC03" w14:textId="77777777" w:rsidTr="00F21915">
        <w:tc>
          <w:tcPr>
            <w:tcW w:w="851" w:type="dxa"/>
            <w:shd w:val="clear" w:color="auto" w:fill="auto"/>
            <w:vAlign w:val="bottom"/>
          </w:tcPr>
          <w:p w14:paraId="5311D716" w14:textId="77777777" w:rsidR="00F21915" w:rsidRPr="00B04CCA" w:rsidRDefault="00F21915" w:rsidP="00AE7521">
            <w:pPr>
              <w:pStyle w:val="aff"/>
            </w:pPr>
          </w:p>
        </w:tc>
        <w:tc>
          <w:tcPr>
            <w:tcW w:w="3686" w:type="dxa"/>
            <w:shd w:val="clear" w:color="auto" w:fill="auto"/>
            <w:vAlign w:val="bottom"/>
          </w:tcPr>
          <w:p w14:paraId="6E754C84" w14:textId="77777777"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14:paraId="250568E1" w14:textId="77777777" w:rsidR="00F21915" w:rsidRPr="00B04CCA" w:rsidRDefault="00F21915" w:rsidP="00AE7521">
            <w:pPr>
              <w:pStyle w:val="aff"/>
              <w:rPr>
                <w:lang w:val="uk-UA"/>
              </w:rPr>
            </w:pPr>
          </w:p>
        </w:tc>
        <w:tc>
          <w:tcPr>
            <w:tcW w:w="1418" w:type="dxa"/>
            <w:shd w:val="clear" w:color="auto" w:fill="auto"/>
            <w:vAlign w:val="bottom"/>
          </w:tcPr>
          <w:p w14:paraId="5B953C34" w14:textId="77777777" w:rsidR="00F21915" w:rsidRPr="00B04CCA" w:rsidRDefault="00F21915" w:rsidP="00AE7521">
            <w:pPr>
              <w:pStyle w:val="aff"/>
              <w:rPr>
                <w:lang w:val="uk-UA"/>
              </w:rPr>
            </w:pPr>
          </w:p>
        </w:tc>
        <w:tc>
          <w:tcPr>
            <w:tcW w:w="708" w:type="dxa"/>
            <w:shd w:val="clear" w:color="auto" w:fill="auto"/>
            <w:vAlign w:val="bottom"/>
          </w:tcPr>
          <w:p w14:paraId="07338723" w14:textId="77777777" w:rsidR="00F21915" w:rsidRPr="00B04CCA" w:rsidRDefault="00F21915" w:rsidP="00AE7521">
            <w:pPr>
              <w:pStyle w:val="aff"/>
              <w:rPr>
                <w:lang w:val="uk-UA"/>
              </w:rPr>
            </w:pPr>
          </w:p>
        </w:tc>
        <w:tc>
          <w:tcPr>
            <w:tcW w:w="1936" w:type="dxa"/>
            <w:shd w:val="clear" w:color="auto" w:fill="auto"/>
            <w:vAlign w:val="bottom"/>
          </w:tcPr>
          <w:p w14:paraId="5ED400EF" w14:textId="77777777" w:rsidR="00F21915" w:rsidRPr="00B04CCA" w:rsidRDefault="00F21915" w:rsidP="00AE7521">
            <w:pPr>
              <w:pStyle w:val="aff"/>
              <w:rPr>
                <w:lang w:val="uk-UA"/>
              </w:rPr>
            </w:pPr>
            <w:r w:rsidRPr="00B04CCA">
              <w:rPr>
                <w:lang w:val="uk-UA"/>
              </w:rPr>
              <w:t>ВМ =51</w:t>
            </w:r>
          </w:p>
        </w:tc>
      </w:tr>
      <w:bookmarkEnd w:id="66"/>
    </w:tbl>
    <w:p w14:paraId="328333E1" w14:textId="77777777" w:rsidR="00F21915" w:rsidRDefault="00F21915" w:rsidP="00BB5D9E">
      <w:pPr>
        <w:pStyle w:val="af"/>
      </w:pPr>
    </w:p>
    <w:p w14:paraId="6E6A1FB1" w14:textId="77777777" w:rsidR="00905AB3" w:rsidRDefault="007543F2" w:rsidP="007543F2">
      <w:pPr>
        <w:pStyle w:val="af"/>
      </w:pPr>
      <w:r w:rsidRPr="007543F2">
        <w:t>Загальні витрати на матеріали складуть:</w:t>
      </w:r>
    </w:p>
    <w:p w14:paraId="784ECB26" w14:textId="77777777" w:rsidR="007543F2" w:rsidRDefault="007543F2" w:rsidP="00F85C68">
      <w:pPr>
        <w:pStyle w:val="afc"/>
        <w:rPr>
          <w:lang w:val="ru-RU"/>
        </w:rPr>
      </w:pPr>
      <w:r w:rsidRPr="00EC613C">
        <w:object w:dxaOrig="1340" w:dyaOrig="680" w14:anchorId="78E76798">
          <v:shape id="_x0000_i1029" type="#_x0000_t75" style="width:81.15pt;height:39.95pt" o:ole="">
            <v:imagedata r:id="rId43" o:title=""/>
          </v:shape>
          <o:OLEObject Type="Embed" ProgID="Equation.3" ShapeID="_x0000_i1029" DrawAspect="Content" ObjectID="_1685046030"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14:paraId="01D468C5" w14:textId="77777777" w:rsidR="000636E9" w:rsidRDefault="000636E9" w:rsidP="000636E9">
      <w:pPr>
        <w:pStyle w:val="a2"/>
      </w:pPr>
      <w:bookmarkStart w:id="67" w:name="_Toc74067607"/>
      <w:r w:rsidRPr="000636E9">
        <w:t>Витрати на електроенергію для технологічних потреб</w:t>
      </w:r>
      <w:bookmarkEnd w:id="67"/>
    </w:p>
    <w:p w14:paraId="4CC3F9B3" w14:textId="77777777" w:rsidR="000636E9" w:rsidRDefault="000636E9" w:rsidP="000636E9">
      <w:pPr>
        <w:pStyle w:val="af"/>
      </w:pPr>
      <w:r w:rsidRPr="000636E9">
        <w:t>Витрати на електроенергію при експлуатації технічних засобів визначаються за формулою:</w:t>
      </w:r>
    </w:p>
    <w:p w14:paraId="154F2159" w14:textId="77777777" w:rsidR="000636E9" w:rsidRPr="00F85C68" w:rsidRDefault="000636E9" w:rsidP="00F85C68">
      <w:pPr>
        <w:pStyle w:val="afc"/>
      </w:pPr>
      <w:r w:rsidRPr="00EC613C">
        <w:object w:dxaOrig="2460" w:dyaOrig="360" w14:anchorId="607E284E">
          <v:shape id="_x0000_i1030" type="#_x0000_t75" style="width:153.15pt;height:20.95pt" o:ole="">
            <v:imagedata r:id="rId45" o:title=""/>
          </v:shape>
          <o:OLEObject Type="Embed" ProgID="Equation.3" ShapeID="_x0000_i1030" DrawAspect="Content" ObjectID="_1685046031" r:id="rId46"/>
        </w:object>
      </w:r>
      <w:r>
        <w:tab/>
      </w:r>
      <w:r w:rsidR="00F85C68">
        <w:tab/>
      </w:r>
      <w:r w:rsidR="00F85C68">
        <w:tab/>
      </w:r>
      <w:r w:rsidR="00F85C68">
        <w:tab/>
      </w:r>
      <w:r w:rsidRPr="00F85C68">
        <w:t>(5.</w:t>
      </w:r>
      <w:r w:rsidR="00D75411" w:rsidRPr="00E42BFF">
        <w:rPr>
          <w:lang w:val="ru-RU"/>
        </w:rPr>
        <w:t>6</w:t>
      </w:r>
      <w:r w:rsidRPr="00F85C68">
        <w:t>)</w:t>
      </w:r>
    </w:p>
    <w:p w14:paraId="17BF0B3B" w14:textId="77777777"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14:paraId="171E9D3E" w14:textId="77777777" w:rsidR="00122264" w:rsidRDefault="00122264" w:rsidP="00122264">
      <w:pPr>
        <w:pStyle w:val="af"/>
      </w:pPr>
      <w:proofErr w:type="spellStart"/>
      <w:r>
        <w:t>Цел</w:t>
      </w:r>
      <w:proofErr w:type="spellEnd"/>
      <w:r w:rsidR="001C6222">
        <w:t xml:space="preserve"> </w:t>
      </w:r>
      <w:r>
        <w:t>- ціна 1 кВт/год електроенергії, грн.;</w:t>
      </w:r>
    </w:p>
    <w:p w14:paraId="0C831FF4" w14:textId="77777777" w:rsidR="00122264" w:rsidRDefault="00122264" w:rsidP="00122264">
      <w:pPr>
        <w:pStyle w:val="af"/>
      </w:pPr>
      <w:r>
        <w:t xml:space="preserve">(Т · </w:t>
      </w:r>
      <w:proofErr w:type="spellStart"/>
      <w:r>
        <w:t>Кв</w:t>
      </w:r>
      <w:proofErr w:type="spellEnd"/>
      <w:r>
        <w:t>) - час роботи n - го обладнання, годин;</w:t>
      </w:r>
    </w:p>
    <w:p w14:paraId="1D6D919C" w14:textId="77777777"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14:paraId="0F77C978" w14:textId="77777777"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14:paraId="0178B220" w14:textId="77777777" w:rsidR="00122264" w:rsidRDefault="00122264" w:rsidP="00122264">
      <w:pPr>
        <w:pStyle w:val="af"/>
      </w:pPr>
    </w:p>
    <w:p w14:paraId="0E562B94" w14:textId="77777777"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14:paraId="4783A3EB" w14:textId="77777777" w:rsidTr="00405298">
        <w:tc>
          <w:tcPr>
            <w:tcW w:w="851" w:type="dxa"/>
            <w:shd w:val="clear" w:color="auto" w:fill="auto"/>
            <w:vAlign w:val="center"/>
          </w:tcPr>
          <w:p w14:paraId="1AD277DA" w14:textId="77777777"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14:paraId="174CB62F" w14:textId="77777777"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14:paraId="74F5EBF2" w14:textId="77777777"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14:paraId="19699452" w14:textId="77777777"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14:paraId="026BD127" w14:textId="77777777"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14:paraId="7D4383F4" w14:textId="77777777"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14:paraId="222A3017" w14:textId="77777777"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14:paraId="26103378" w14:textId="77777777" w:rsidTr="00405298">
        <w:tc>
          <w:tcPr>
            <w:tcW w:w="851" w:type="dxa"/>
            <w:shd w:val="clear" w:color="auto" w:fill="auto"/>
            <w:vAlign w:val="center"/>
          </w:tcPr>
          <w:p w14:paraId="203445BD" w14:textId="77777777"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14:paraId="1064358F" w14:textId="77777777"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14:paraId="6F6776E1" w14:textId="77777777"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14:paraId="6F487DF6" w14:textId="77777777"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14:paraId="4B1539AE" w14:textId="77777777"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14:paraId="0852B709" w14:textId="77777777"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14:paraId="68447A2E" w14:textId="77777777" w:rsidR="00122264" w:rsidRPr="00B04CCA" w:rsidRDefault="00122264" w:rsidP="00AE7521">
            <w:pPr>
              <w:pStyle w:val="aff"/>
              <w:rPr>
                <w:i/>
                <w:lang w:val="uk-UA"/>
              </w:rPr>
            </w:pPr>
            <w:r w:rsidRPr="00B04CCA">
              <w:rPr>
                <w:i/>
                <w:lang w:val="uk-UA"/>
              </w:rPr>
              <w:t>7</w:t>
            </w:r>
          </w:p>
        </w:tc>
      </w:tr>
      <w:tr w:rsidR="00122264" w:rsidRPr="00944B76" w14:paraId="267D21A1" w14:textId="77777777" w:rsidTr="00405298">
        <w:tc>
          <w:tcPr>
            <w:tcW w:w="851" w:type="dxa"/>
            <w:shd w:val="clear" w:color="auto" w:fill="auto"/>
            <w:vAlign w:val="center"/>
          </w:tcPr>
          <w:p w14:paraId="569346A1" w14:textId="77777777" w:rsidR="00122264" w:rsidRPr="00B04CCA" w:rsidRDefault="00122264" w:rsidP="00AE7521">
            <w:pPr>
              <w:pStyle w:val="aff"/>
              <w:rPr>
                <w:lang w:val="uk-UA"/>
              </w:rPr>
            </w:pPr>
            <w:r w:rsidRPr="00B04CCA">
              <w:rPr>
                <w:lang w:val="uk-UA"/>
              </w:rPr>
              <w:t>1</w:t>
            </w:r>
          </w:p>
        </w:tc>
        <w:tc>
          <w:tcPr>
            <w:tcW w:w="1985" w:type="dxa"/>
            <w:shd w:val="clear" w:color="auto" w:fill="auto"/>
            <w:vAlign w:val="center"/>
          </w:tcPr>
          <w:p w14:paraId="6B0965A1" w14:textId="77777777"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14:paraId="628CB4D7" w14:textId="77777777" w:rsidR="00122264" w:rsidRPr="00B04CCA" w:rsidRDefault="00122264" w:rsidP="00AE7521">
            <w:pPr>
              <w:pStyle w:val="aff"/>
              <w:rPr>
                <w:lang w:val="uk-UA"/>
              </w:rPr>
            </w:pPr>
            <w:r w:rsidRPr="00B04CCA">
              <w:rPr>
                <w:lang w:val="uk-UA"/>
              </w:rPr>
              <w:t>0.1</w:t>
            </w:r>
          </w:p>
        </w:tc>
        <w:tc>
          <w:tcPr>
            <w:tcW w:w="1559" w:type="dxa"/>
            <w:shd w:val="clear" w:color="auto" w:fill="auto"/>
            <w:vAlign w:val="center"/>
          </w:tcPr>
          <w:p w14:paraId="4B0296EA" w14:textId="77777777" w:rsidR="00122264" w:rsidRPr="00B04CCA" w:rsidRDefault="00122264" w:rsidP="00AE7521">
            <w:pPr>
              <w:pStyle w:val="aff"/>
              <w:rPr>
                <w:lang w:val="uk-UA"/>
              </w:rPr>
            </w:pPr>
            <w:r w:rsidRPr="00B04CCA">
              <w:rPr>
                <w:lang w:val="uk-UA"/>
              </w:rPr>
              <w:t>357</w:t>
            </w:r>
          </w:p>
        </w:tc>
        <w:tc>
          <w:tcPr>
            <w:tcW w:w="850" w:type="dxa"/>
            <w:shd w:val="clear" w:color="auto" w:fill="auto"/>
            <w:vAlign w:val="center"/>
          </w:tcPr>
          <w:p w14:paraId="3D645DAF" w14:textId="77777777" w:rsidR="00122264" w:rsidRPr="00B04CCA" w:rsidRDefault="00122264" w:rsidP="00AE7521">
            <w:pPr>
              <w:pStyle w:val="aff"/>
              <w:rPr>
                <w:lang w:val="uk-UA"/>
              </w:rPr>
            </w:pPr>
            <w:r w:rsidRPr="00B04CCA">
              <w:rPr>
                <w:lang w:val="uk-UA"/>
              </w:rPr>
              <w:t>1</w:t>
            </w:r>
          </w:p>
        </w:tc>
        <w:tc>
          <w:tcPr>
            <w:tcW w:w="1560" w:type="dxa"/>
            <w:shd w:val="clear" w:color="auto" w:fill="auto"/>
            <w:vAlign w:val="center"/>
          </w:tcPr>
          <w:p w14:paraId="4E6AD1C6" w14:textId="77777777"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14:paraId="72FE728B" w14:textId="77777777" w:rsidR="00122264" w:rsidRPr="00B04CCA" w:rsidRDefault="00122264" w:rsidP="00AE7521">
            <w:pPr>
              <w:pStyle w:val="aff"/>
              <w:rPr>
                <w:lang w:val="uk-UA"/>
              </w:rPr>
            </w:pPr>
            <w:r w:rsidRPr="00B04CCA">
              <w:rPr>
                <w:lang w:val="uk-UA"/>
              </w:rPr>
              <w:t>104,93</w:t>
            </w:r>
          </w:p>
        </w:tc>
      </w:tr>
      <w:tr w:rsidR="00122264" w:rsidRPr="00944B76" w14:paraId="27349E5E" w14:textId="77777777" w:rsidTr="00405298">
        <w:tc>
          <w:tcPr>
            <w:tcW w:w="851" w:type="dxa"/>
            <w:shd w:val="clear" w:color="auto" w:fill="auto"/>
            <w:vAlign w:val="center"/>
          </w:tcPr>
          <w:p w14:paraId="297FDCF4" w14:textId="77777777" w:rsidR="00122264" w:rsidRPr="00B04CCA" w:rsidRDefault="00122264" w:rsidP="00AE7521">
            <w:pPr>
              <w:pStyle w:val="aff"/>
              <w:rPr>
                <w:lang w:val="uk-UA"/>
              </w:rPr>
            </w:pPr>
          </w:p>
        </w:tc>
        <w:tc>
          <w:tcPr>
            <w:tcW w:w="1985" w:type="dxa"/>
            <w:shd w:val="clear" w:color="auto" w:fill="auto"/>
            <w:vAlign w:val="center"/>
          </w:tcPr>
          <w:p w14:paraId="294C50B6" w14:textId="77777777"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14:paraId="6FC12850" w14:textId="77777777" w:rsidR="00122264" w:rsidRPr="00B04CCA" w:rsidRDefault="00122264" w:rsidP="00AE7521">
            <w:pPr>
              <w:pStyle w:val="aff"/>
              <w:rPr>
                <w:lang w:val="uk-UA"/>
              </w:rPr>
            </w:pPr>
          </w:p>
        </w:tc>
        <w:tc>
          <w:tcPr>
            <w:tcW w:w="1559" w:type="dxa"/>
            <w:shd w:val="clear" w:color="auto" w:fill="auto"/>
            <w:vAlign w:val="center"/>
          </w:tcPr>
          <w:p w14:paraId="603468DE" w14:textId="77777777" w:rsidR="00122264" w:rsidRPr="00B04CCA" w:rsidRDefault="00122264" w:rsidP="00AE7521">
            <w:pPr>
              <w:pStyle w:val="aff"/>
              <w:rPr>
                <w:lang w:val="uk-UA"/>
              </w:rPr>
            </w:pPr>
          </w:p>
        </w:tc>
        <w:tc>
          <w:tcPr>
            <w:tcW w:w="850" w:type="dxa"/>
            <w:shd w:val="clear" w:color="auto" w:fill="auto"/>
            <w:vAlign w:val="center"/>
          </w:tcPr>
          <w:p w14:paraId="55A7E463" w14:textId="77777777" w:rsidR="00122264" w:rsidRPr="00B04CCA" w:rsidRDefault="00122264" w:rsidP="00AE7521">
            <w:pPr>
              <w:pStyle w:val="aff"/>
              <w:rPr>
                <w:lang w:val="uk-UA"/>
              </w:rPr>
            </w:pPr>
          </w:p>
        </w:tc>
        <w:tc>
          <w:tcPr>
            <w:tcW w:w="1560" w:type="dxa"/>
            <w:shd w:val="clear" w:color="auto" w:fill="auto"/>
            <w:vAlign w:val="center"/>
          </w:tcPr>
          <w:p w14:paraId="24F19EB5" w14:textId="77777777" w:rsidR="00122264" w:rsidRPr="00B04CCA" w:rsidRDefault="00122264" w:rsidP="00AE7521">
            <w:pPr>
              <w:pStyle w:val="aff"/>
              <w:rPr>
                <w:lang w:val="uk-UA"/>
              </w:rPr>
            </w:pPr>
          </w:p>
        </w:tc>
        <w:tc>
          <w:tcPr>
            <w:tcW w:w="1701" w:type="dxa"/>
            <w:shd w:val="clear" w:color="auto" w:fill="auto"/>
            <w:vAlign w:val="center"/>
          </w:tcPr>
          <w:p w14:paraId="64623914" w14:textId="77777777" w:rsidR="00122264" w:rsidRPr="00B04CCA" w:rsidRDefault="00122264" w:rsidP="00AE7521">
            <w:pPr>
              <w:pStyle w:val="aff"/>
              <w:rPr>
                <w:lang w:val="uk-UA"/>
              </w:rPr>
            </w:pPr>
            <w:r w:rsidRPr="00B04CCA">
              <w:rPr>
                <w:lang w:val="uk-UA"/>
              </w:rPr>
              <w:t>Е =104,93</w:t>
            </w:r>
          </w:p>
        </w:tc>
      </w:tr>
    </w:tbl>
    <w:p w14:paraId="28AC376B" w14:textId="77777777" w:rsidR="00122264" w:rsidRDefault="00122264" w:rsidP="00211138">
      <w:pPr>
        <w:pStyle w:val="af"/>
      </w:pPr>
    </w:p>
    <w:p w14:paraId="71D6D158" w14:textId="77777777" w:rsidR="007739DF" w:rsidRDefault="007739DF" w:rsidP="007739DF">
      <w:pPr>
        <w:pStyle w:val="af"/>
      </w:pPr>
      <w:r w:rsidRPr="007739DF">
        <w:t>Загальні витрати на електроенергію складуть:</w:t>
      </w:r>
    </w:p>
    <w:p w14:paraId="592A1620" w14:textId="77777777" w:rsidR="007739DF" w:rsidRPr="00F85C68" w:rsidRDefault="007739DF" w:rsidP="00F85C68">
      <w:pPr>
        <w:pStyle w:val="afc"/>
      </w:pPr>
      <w:r w:rsidRPr="00657DAC">
        <w:object w:dxaOrig="1040" w:dyaOrig="680" w14:anchorId="62DD1C5D">
          <v:shape id="_x0000_i1031" type="#_x0000_t75" style="width:72.65pt;height:45.8pt" o:ole="">
            <v:imagedata r:id="rId47" o:title=""/>
          </v:shape>
          <o:OLEObject Type="Embed" ProgID="Equation.3" ShapeID="_x0000_i1031" DrawAspect="Content" ObjectID="_1685046032"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14:paraId="3E9FBEE3" w14:textId="77777777" w:rsidR="007739DF" w:rsidRDefault="007739DF" w:rsidP="007739DF">
      <w:pPr>
        <w:pStyle w:val="a2"/>
      </w:pPr>
      <w:bookmarkStart w:id="68" w:name="_Toc74067608"/>
      <w:r w:rsidRPr="007739DF">
        <w:t>Розрахунок амортизаційних відрахувань</w:t>
      </w:r>
      <w:bookmarkEnd w:id="68"/>
    </w:p>
    <w:p w14:paraId="116AEE92" w14:textId="77777777"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14:paraId="4E4F244A" w14:textId="77777777" w:rsidR="007739DF" w:rsidRDefault="007739DF" w:rsidP="00284A7A">
      <w:pPr>
        <w:pStyle w:val="afc"/>
      </w:pPr>
      <w:r>
        <w:t xml:space="preserve"> </w:t>
      </w:r>
      <w:r w:rsidRPr="001E5337">
        <w:object w:dxaOrig="1400" w:dyaOrig="680" w14:anchorId="5796086E">
          <v:shape id="_x0000_i1032" type="#_x0000_t75" style="width:87.05pt;height:43.85pt" o:ole="">
            <v:imagedata r:id="rId49" o:title=""/>
          </v:shape>
          <o:OLEObject Type="Embed" ProgID="Equation.3" ShapeID="_x0000_i1032" DrawAspect="Content" ObjectID="_1685046033"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14:paraId="4D300F23" w14:textId="77777777"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14:paraId="47C18CE7" w14:textId="77777777" w:rsidR="007739DF" w:rsidRDefault="007739DF" w:rsidP="007739DF">
      <w:pPr>
        <w:pStyle w:val="af"/>
      </w:pPr>
      <w:r>
        <w:t>Т - трудомісткість робіт (з таблиці 1.1), годин;</w:t>
      </w:r>
    </w:p>
    <w:p w14:paraId="674755EE" w14:textId="77777777" w:rsidR="007739DF" w:rsidRDefault="007739DF" w:rsidP="007739DF">
      <w:pPr>
        <w:pStyle w:val="af"/>
      </w:pPr>
      <w:r>
        <w:t>С - вартість основних фондів, грн.;</w:t>
      </w:r>
    </w:p>
    <w:p w14:paraId="36B86766" w14:textId="77777777"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14:paraId="5B638906" w14:textId="77777777" w:rsidR="007739DF" w:rsidRDefault="007739DF" w:rsidP="007739DF">
      <w:pPr>
        <w:pStyle w:val="af"/>
      </w:pPr>
      <w:r>
        <w:t>Вартість основних фондів, приміщення, розраховується за формулою:</w:t>
      </w:r>
    </w:p>
    <w:p w14:paraId="148C8446" w14:textId="77777777"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14:paraId="6DBB23C7" w14:textId="77777777" w:rsidR="007739DF" w:rsidRDefault="007739DF" w:rsidP="007739DF">
      <w:pPr>
        <w:pStyle w:val="af"/>
      </w:pPr>
      <w:r>
        <w:t>де Ц - вартість 1м2</w:t>
      </w:r>
      <w:r w:rsidR="001C6222">
        <w:t xml:space="preserve"> </w:t>
      </w:r>
      <w:r>
        <w:t>площі, прийняти 800 грн.;</w:t>
      </w:r>
    </w:p>
    <w:p w14:paraId="3F588BE5" w14:textId="77777777" w:rsidR="007739DF" w:rsidRDefault="007739DF" w:rsidP="007739DF">
      <w:pPr>
        <w:pStyle w:val="af"/>
      </w:pPr>
      <w:r>
        <w:t xml:space="preserve">R - кількість працівників, осіб; </w:t>
      </w:r>
    </w:p>
    <w:p w14:paraId="42FB9ABF" w14:textId="77777777" w:rsidR="007739DF" w:rsidRDefault="007739DF" w:rsidP="007739DF">
      <w:pPr>
        <w:pStyle w:val="af"/>
      </w:pPr>
      <w:r>
        <w:t>f - площа службово-побутових приміщень на одного працівника, прийняти 7м2.</w:t>
      </w:r>
    </w:p>
    <w:p w14:paraId="496C60F6" w14:textId="77777777"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14:paraId="5DD09375" w14:textId="77777777" w:rsidR="007739DF" w:rsidRDefault="007739DF" w:rsidP="002020F3">
      <w:pPr>
        <w:pStyle w:val="afc"/>
      </w:pPr>
      <w:r w:rsidRPr="00DE5A55">
        <w:object w:dxaOrig="2400" w:dyaOrig="680" w14:anchorId="31CE4C56">
          <v:shape id="_x0000_i1033" type="#_x0000_t75" style="width:140.05pt;height:39.25pt" o:ole="">
            <v:imagedata r:id="rId51" o:title=""/>
          </v:shape>
          <o:OLEObject Type="Embed" ProgID="Equation.3" ShapeID="_x0000_i1033" DrawAspect="Content" ObjectID="_1685046034" r:id="rId52"/>
        </w:object>
      </w:r>
      <w:r>
        <w:tab/>
      </w:r>
      <w:r>
        <w:tab/>
      </w:r>
      <w:r w:rsidR="002020F3">
        <w:tab/>
      </w:r>
      <w:r w:rsidR="002020F3">
        <w:tab/>
      </w:r>
      <w:r>
        <w:t>(</w:t>
      </w:r>
      <w:r>
        <w:rPr>
          <w:lang w:val="ru-RU"/>
        </w:rPr>
        <w:t>5.</w:t>
      </w:r>
      <w:r w:rsidR="00D75411" w:rsidRPr="00E42BFF">
        <w:rPr>
          <w:lang w:val="ru-RU"/>
        </w:rPr>
        <w:t>10</w:t>
      </w:r>
      <w:r>
        <w:t xml:space="preserve">) </w:t>
      </w:r>
    </w:p>
    <w:p w14:paraId="25B5E465" w14:textId="77777777"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14:paraId="4E07B7F4" w14:textId="77777777" w:rsidR="007739DF" w:rsidRDefault="007739DF" w:rsidP="007739DF">
      <w:pPr>
        <w:pStyle w:val="af"/>
      </w:pPr>
      <w:r>
        <w:t xml:space="preserve">S - кількість устаткування кожного виду, </w:t>
      </w:r>
      <w:proofErr w:type="spellStart"/>
      <w:r>
        <w:t>шт</w:t>
      </w:r>
      <w:proofErr w:type="spellEnd"/>
      <w:r>
        <w:t>;</w:t>
      </w:r>
    </w:p>
    <w:p w14:paraId="1928ED80" w14:textId="77777777" w:rsidR="007739DF" w:rsidRDefault="007739DF" w:rsidP="007739DF">
      <w:pPr>
        <w:pStyle w:val="af"/>
      </w:pPr>
      <w:r>
        <w:t>К - коефіцієнт, що враховує витрати на доставку, монтаж, налаштування, тощо, прийняти 1,1;</w:t>
      </w:r>
    </w:p>
    <w:p w14:paraId="522C0384" w14:textId="77777777" w:rsidR="007739DF" w:rsidRDefault="007739DF" w:rsidP="007739DF">
      <w:pPr>
        <w:pStyle w:val="af"/>
      </w:pPr>
      <w:r>
        <w:t>в - кількість видів устаткування.</w:t>
      </w:r>
    </w:p>
    <w:p w14:paraId="7D8FCBBF" w14:textId="77777777"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14:paraId="108854B4" w14:textId="77777777"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14:paraId="592629AC" w14:textId="77777777" w:rsidR="007739DF" w:rsidRDefault="002020F3" w:rsidP="00DE119C">
      <w:pPr>
        <w:pStyle w:val="af"/>
      </w:pPr>
      <w:proofErr w:type="spellStart"/>
      <w:r>
        <w:t>С</w:t>
      </w:r>
      <w:r w:rsidR="007739DF" w:rsidRPr="002020F3">
        <w:rPr>
          <w:vertAlign w:val="subscript"/>
        </w:rPr>
        <w:t>пл</w:t>
      </w:r>
      <w:proofErr w:type="spellEnd"/>
      <w:r w:rsidR="007739DF">
        <w:t>=800*1*7=5600грн.</w:t>
      </w:r>
    </w:p>
    <w:p w14:paraId="281992BD" w14:textId="77777777"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14:paraId="781F1BAC" w14:textId="77777777" w:rsidR="007739DF" w:rsidRDefault="002020F3" w:rsidP="00DE119C">
      <w:pPr>
        <w:pStyle w:val="af"/>
      </w:pPr>
      <w:proofErr w:type="spellStart"/>
      <w:r>
        <w:t>С</w:t>
      </w:r>
      <w:r w:rsidR="007739DF" w:rsidRPr="002020F3">
        <w:rPr>
          <w:vertAlign w:val="subscript"/>
        </w:rPr>
        <w:t>уст</w:t>
      </w:r>
      <w:proofErr w:type="spellEnd"/>
      <w:r w:rsidR="007739DF">
        <w:t>=(21000*1)*1.1=23100 грн.</w:t>
      </w:r>
    </w:p>
    <w:p w14:paraId="5C758C78" w14:textId="77777777"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14:paraId="249AC285" w14:textId="77777777"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14:paraId="60252382" w14:textId="77777777" w:rsidR="001C6222" w:rsidRDefault="001C6222" w:rsidP="001C6222">
      <w:pPr>
        <w:pStyle w:val="a2"/>
      </w:pPr>
      <w:bookmarkStart w:id="69" w:name="_Toc74067609"/>
      <w:r w:rsidRPr="001C6222">
        <w:t>Накладні витрати</w:t>
      </w:r>
      <w:bookmarkEnd w:id="69"/>
    </w:p>
    <w:p w14:paraId="0BD01F1A" w14:textId="77777777"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14:paraId="4A45D900" w14:textId="77777777" w:rsidR="001C6222" w:rsidRDefault="001C6222" w:rsidP="001C6222">
      <w:pPr>
        <w:pStyle w:val="af"/>
      </w:pPr>
      <w:r>
        <w:t>Розмір накладних витрат визначається</w:t>
      </w:r>
      <w:r>
        <w:rPr>
          <w:lang w:val="ru-RU"/>
        </w:rPr>
        <w:t xml:space="preserve"> </w:t>
      </w:r>
      <w:r>
        <w:t>пропорційно фонду заробітної плати за формулою:</w:t>
      </w:r>
    </w:p>
    <w:p w14:paraId="74A2A372" w14:textId="77777777" w:rsidR="001C6222" w:rsidRDefault="001C6222" w:rsidP="00284A7A">
      <w:pPr>
        <w:pStyle w:val="afc"/>
      </w:pPr>
      <w:r w:rsidRPr="00CE2FD0">
        <w:object w:dxaOrig="1380" w:dyaOrig="620" w14:anchorId="52535A0E">
          <v:shape id="_x0000_i1034" type="#_x0000_t75" style="width:84.45pt;height:39.25pt" o:ole="">
            <v:imagedata r:id="rId53" o:title=""/>
          </v:shape>
          <o:OLEObject Type="Embed" ProgID="Equation.3" ShapeID="_x0000_i1034" DrawAspect="Content" ObjectID="_1685046035" r:id="rId54"/>
        </w:object>
      </w:r>
      <w:r>
        <w:tab/>
      </w:r>
      <w:r w:rsidR="00284A7A">
        <w:tab/>
      </w:r>
      <w:r w:rsidR="00284A7A">
        <w:tab/>
      </w:r>
      <w:r w:rsidR="00284A7A">
        <w:tab/>
      </w:r>
      <w:r w:rsidR="00284A7A">
        <w:tab/>
      </w:r>
      <w:r>
        <w:t>(5.</w:t>
      </w:r>
      <w:r w:rsidR="00D75411" w:rsidRPr="00E42BFF">
        <w:rPr>
          <w:lang w:val="ru-RU"/>
        </w:rPr>
        <w:t>12</w:t>
      </w:r>
      <w:r>
        <w:t>)</w:t>
      </w:r>
    </w:p>
    <w:p w14:paraId="1E655370" w14:textId="77777777" w:rsidR="001C6222" w:rsidRDefault="001C6222" w:rsidP="001C6222">
      <w:pPr>
        <w:pStyle w:val="af"/>
      </w:pPr>
      <w:r>
        <w:t xml:space="preserve">де </w:t>
      </w:r>
      <w:proofErr w:type="spellStart"/>
      <w:r>
        <w:t>Пн.в</w:t>
      </w:r>
      <w:proofErr w:type="spellEnd"/>
      <w:r>
        <w:t>. - процент накладних витрат. (Прийняти 20÷30%).</w:t>
      </w:r>
    </w:p>
    <w:p w14:paraId="303EAF74" w14:textId="77777777" w:rsidR="001C6222" w:rsidRDefault="001C6222" w:rsidP="001C6222">
      <w:pPr>
        <w:pStyle w:val="af4"/>
      </w:pPr>
      <w:r>
        <w:t>НВ=80325*25/100=20081,25 грн.</w:t>
      </w:r>
    </w:p>
    <w:p w14:paraId="6FDDBEB8" w14:textId="77777777" w:rsidR="001C6222" w:rsidRDefault="001C6222" w:rsidP="001C6222">
      <w:pPr>
        <w:pStyle w:val="a2"/>
      </w:pPr>
      <w:bookmarkStart w:id="70" w:name="_Toc74067610"/>
      <w:r w:rsidRPr="001C6222">
        <w:t>Розрахунок кошторисної вартості та ціни програмного продукту</w:t>
      </w:r>
      <w:bookmarkEnd w:id="70"/>
    </w:p>
    <w:p w14:paraId="28EA80EC" w14:textId="77777777"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14:paraId="47609CC0" w14:textId="77777777"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14:paraId="606A425F" w14:textId="77777777"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14:paraId="6781216F" w14:textId="77777777"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14:paraId="5FEC80E1" w14:textId="77777777" w:rsidR="001C6222" w:rsidRDefault="001C6222" w:rsidP="001C6222">
      <w:pPr>
        <w:pStyle w:val="af"/>
      </w:pPr>
      <w:r>
        <w:t>де Пн - нормативний прибуток, грн.</w:t>
      </w:r>
    </w:p>
    <w:p w14:paraId="0F19249D" w14:textId="77777777"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14:paraId="529E4B96" w14:textId="77777777"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14:paraId="1DC6AE4F" w14:textId="77777777" w:rsidR="001C6222" w:rsidRDefault="001C6222" w:rsidP="001C6222">
      <w:pPr>
        <w:pStyle w:val="af"/>
      </w:pPr>
      <w:r>
        <w:t>Ціна з врахуванням податку на додану вартість складе:</w:t>
      </w:r>
    </w:p>
    <w:p w14:paraId="6A19C6FE" w14:textId="77777777" w:rsidR="001C6222" w:rsidRDefault="001C6222" w:rsidP="00284A7A">
      <w:pPr>
        <w:pStyle w:val="afc"/>
      </w:pPr>
      <w:r w:rsidRPr="00FB27D6">
        <w:object w:dxaOrig="2340" w:dyaOrig="760" w14:anchorId="62B2AA9E">
          <v:shape id="_x0000_i1035" type="#_x0000_t75" style="width:131.55pt;height:44.5pt" o:ole="">
            <v:imagedata r:id="rId55" o:title=""/>
          </v:shape>
          <o:OLEObject Type="Embed" ProgID="Equation.3" ShapeID="_x0000_i1035" DrawAspect="Content" ObjectID="_1685046036" r:id="rId56"/>
        </w:object>
      </w:r>
      <w:r>
        <w:t xml:space="preserve"> </w:t>
      </w:r>
      <w:r>
        <w:tab/>
      </w:r>
      <w:r w:rsidR="00284A7A">
        <w:tab/>
      </w:r>
      <w:r w:rsidR="00284A7A">
        <w:tab/>
      </w:r>
      <w:r w:rsidR="00284A7A">
        <w:tab/>
      </w:r>
      <w:r w:rsidR="00284A7A">
        <w:tab/>
      </w:r>
      <w:r>
        <w:t>(5.</w:t>
      </w:r>
      <w:r w:rsidR="00D75411" w:rsidRPr="00E42BFF">
        <w:rPr>
          <w:lang w:val="ru-RU"/>
        </w:rPr>
        <w:t>16</w:t>
      </w:r>
      <w:r>
        <w:t>)</w:t>
      </w:r>
    </w:p>
    <w:p w14:paraId="79F3E43F" w14:textId="77777777" w:rsidR="001C6222" w:rsidRDefault="001C6222" w:rsidP="001C6222">
      <w:pPr>
        <w:pStyle w:val="af"/>
      </w:pPr>
      <w:r>
        <w:t>де ППДВ - процент податку на додану вартість (20%).</w:t>
      </w:r>
    </w:p>
    <w:p w14:paraId="1C884D42" w14:textId="77777777"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14:paraId="3408A6EF" w14:textId="77777777" w:rsidR="00125989" w:rsidRDefault="00125989" w:rsidP="001C6222">
      <w:pPr>
        <w:pStyle w:val="af"/>
      </w:pPr>
    </w:p>
    <w:p w14:paraId="4AF8DD04" w14:textId="77777777"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14:paraId="079C3799" w14:textId="77777777" w:rsidTr="00284A7A">
        <w:tc>
          <w:tcPr>
            <w:tcW w:w="851" w:type="dxa"/>
            <w:shd w:val="clear" w:color="auto" w:fill="auto"/>
            <w:vAlign w:val="center"/>
          </w:tcPr>
          <w:p w14:paraId="4843B327" w14:textId="77777777"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14:paraId="683CAAB2" w14:textId="77777777"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14:paraId="7A6D4C19" w14:textId="77777777"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14:paraId="4E0D4854" w14:textId="77777777" w:rsidR="001C6222" w:rsidRPr="00AE7521" w:rsidRDefault="001C6222" w:rsidP="00AE7521">
            <w:pPr>
              <w:pStyle w:val="aff"/>
              <w:rPr>
                <w:b/>
                <w:lang w:val="uk-UA"/>
              </w:rPr>
            </w:pPr>
            <w:r w:rsidRPr="00AE7521">
              <w:rPr>
                <w:b/>
                <w:lang w:val="uk-UA"/>
              </w:rPr>
              <w:t>Сума, грн.</w:t>
            </w:r>
          </w:p>
        </w:tc>
        <w:tc>
          <w:tcPr>
            <w:tcW w:w="1985" w:type="dxa"/>
            <w:shd w:val="clear" w:color="auto" w:fill="auto"/>
          </w:tcPr>
          <w:p w14:paraId="6E9C920F" w14:textId="77777777" w:rsidR="001C6222" w:rsidRPr="00AE7521" w:rsidRDefault="001C6222" w:rsidP="00AE7521">
            <w:pPr>
              <w:pStyle w:val="aff"/>
              <w:rPr>
                <w:b/>
                <w:lang w:val="uk-UA"/>
              </w:rPr>
            </w:pPr>
            <w:r w:rsidRPr="00AE7521">
              <w:rPr>
                <w:b/>
                <w:lang w:val="uk-UA"/>
              </w:rPr>
              <w:t>Питома вага в кошторисі, %.</w:t>
            </w:r>
          </w:p>
        </w:tc>
      </w:tr>
      <w:tr w:rsidR="001C6222" w:rsidRPr="00944B76" w14:paraId="6FF48A24" w14:textId="77777777" w:rsidTr="00284A7A">
        <w:tc>
          <w:tcPr>
            <w:tcW w:w="851" w:type="dxa"/>
            <w:shd w:val="clear" w:color="auto" w:fill="auto"/>
            <w:vAlign w:val="center"/>
          </w:tcPr>
          <w:p w14:paraId="0F0D9CA9" w14:textId="77777777"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14:paraId="183FBC17" w14:textId="77777777"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14:paraId="601F76C6" w14:textId="77777777"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14:paraId="321C8184" w14:textId="77777777" w:rsidR="001C6222" w:rsidRPr="00B04CCA" w:rsidRDefault="001C6222" w:rsidP="00AE7521">
            <w:pPr>
              <w:pStyle w:val="aff"/>
              <w:rPr>
                <w:i/>
                <w:lang w:val="uk-UA"/>
              </w:rPr>
            </w:pPr>
            <w:r w:rsidRPr="00B04CCA">
              <w:rPr>
                <w:i/>
                <w:lang w:val="uk-UA"/>
              </w:rPr>
              <w:t>4</w:t>
            </w:r>
          </w:p>
        </w:tc>
        <w:tc>
          <w:tcPr>
            <w:tcW w:w="1985" w:type="dxa"/>
            <w:shd w:val="clear" w:color="auto" w:fill="auto"/>
          </w:tcPr>
          <w:p w14:paraId="0AA17AE6" w14:textId="77777777" w:rsidR="001C6222" w:rsidRPr="00B04CCA" w:rsidRDefault="001C6222" w:rsidP="00AE7521">
            <w:pPr>
              <w:pStyle w:val="aff"/>
              <w:rPr>
                <w:i/>
                <w:lang w:val="uk-UA"/>
              </w:rPr>
            </w:pPr>
            <w:r w:rsidRPr="00B04CCA">
              <w:rPr>
                <w:i/>
                <w:lang w:val="uk-UA"/>
              </w:rPr>
              <w:t>5</w:t>
            </w:r>
          </w:p>
        </w:tc>
      </w:tr>
      <w:tr w:rsidR="001C6222" w:rsidRPr="00944B76" w14:paraId="3F41F06D" w14:textId="77777777" w:rsidTr="00284A7A">
        <w:tc>
          <w:tcPr>
            <w:tcW w:w="851" w:type="dxa"/>
            <w:shd w:val="clear" w:color="auto" w:fill="auto"/>
            <w:vAlign w:val="center"/>
          </w:tcPr>
          <w:p w14:paraId="136476F3" w14:textId="77777777" w:rsidR="001C6222" w:rsidRPr="00B04CCA" w:rsidRDefault="001C6222" w:rsidP="00AE7521">
            <w:pPr>
              <w:pStyle w:val="aff"/>
              <w:rPr>
                <w:lang w:val="uk-UA"/>
              </w:rPr>
            </w:pPr>
            <w:r w:rsidRPr="00B04CCA">
              <w:rPr>
                <w:lang w:val="uk-UA"/>
              </w:rPr>
              <w:t>1</w:t>
            </w:r>
          </w:p>
        </w:tc>
        <w:tc>
          <w:tcPr>
            <w:tcW w:w="3402" w:type="dxa"/>
            <w:shd w:val="clear" w:color="auto" w:fill="auto"/>
          </w:tcPr>
          <w:p w14:paraId="10340319" w14:textId="77777777"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14:paraId="3667A01D" w14:textId="77777777" w:rsidR="001C6222" w:rsidRPr="00B04CCA" w:rsidRDefault="001C6222" w:rsidP="00AE7521">
            <w:pPr>
              <w:pStyle w:val="aff"/>
              <w:rPr>
                <w:lang w:val="uk-UA"/>
              </w:rPr>
            </w:pPr>
            <w:r w:rsidRPr="00B04CCA">
              <w:rPr>
                <w:lang w:val="uk-UA"/>
              </w:rPr>
              <w:t>З</w:t>
            </w:r>
          </w:p>
        </w:tc>
        <w:tc>
          <w:tcPr>
            <w:tcW w:w="1559" w:type="dxa"/>
            <w:shd w:val="clear" w:color="auto" w:fill="auto"/>
            <w:vAlign w:val="center"/>
          </w:tcPr>
          <w:p w14:paraId="40763DB2" w14:textId="77777777" w:rsidR="001C6222" w:rsidRPr="00B04CCA" w:rsidRDefault="001C6222" w:rsidP="00AE7521">
            <w:pPr>
              <w:pStyle w:val="aff"/>
              <w:rPr>
                <w:lang w:val="uk-UA"/>
              </w:rPr>
            </w:pPr>
            <w:r w:rsidRPr="00B04CCA">
              <w:rPr>
                <w:lang w:val="uk-UA"/>
              </w:rPr>
              <w:t>80325</w:t>
            </w:r>
          </w:p>
        </w:tc>
        <w:tc>
          <w:tcPr>
            <w:tcW w:w="1985" w:type="dxa"/>
            <w:shd w:val="clear" w:color="auto" w:fill="auto"/>
          </w:tcPr>
          <w:p w14:paraId="1329A23E" w14:textId="77777777" w:rsidR="001C6222" w:rsidRPr="00B04CCA" w:rsidRDefault="001C6222" w:rsidP="00AE7521">
            <w:pPr>
              <w:pStyle w:val="aff"/>
              <w:rPr>
                <w:lang w:val="uk-UA"/>
              </w:rPr>
            </w:pPr>
            <w:r w:rsidRPr="00B04CCA">
              <w:rPr>
                <w:lang w:val="uk-UA"/>
              </w:rPr>
              <w:t>67.28</w:t>
            </w:r>
          </w:p>
        </w:tc>
      </w:tr>
      <w:tr w:rsidR="001C6222" w:rsidRPr="00944B76" w14:paraId="4D2DD299" w14:textId="77777777" w:rsidTr="00284A7A">
        <w:tc>
          <w:tcPr>
            <w:tcW w:w="851" w:type="dxa"/>
            <w:shd w:val="clear" w:color="auto" w:fill="auto"/>
            <w:vAlign w:val="center"/>
          </w:tcPr>
          <w:p w14:paraId="5FB15F83" w14:textId="77777777" w:rsidR="001C6222" w:rsidRPr="00B04CCA" w:rsidRDefault="001C6222" w:rsidP="00AE7521">
            <w:pPr>
              <w:pStyle w:val="aff"/>
              <w:rPr>
                <w:lang w:val="uk-UA"/>
              </w:rPr>
            </w:pPr>
            <w:r w:rsidRPr="00B04CCA">
              <w:rPr>
                <w:lang w:val="uk-UA"/>
              </w:rPr>
              <w:t>2</w:t>
            </w:r>
          </w:p>
        </w:tc>
        <w:tc>
          <w:tcPr>
            <w:tcW w:w="3402" w:type="dxa"/>
            <w:shd w:val="clear" w:color="auto" w:fill="auto"/>
          </w:tcPr>
          <w:p w14:paraId="32A9FD3B" w14:textId="77777777"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14:paraId="3E6495B4" w14:textId="77777777" w:rsidR="001C6222" w:rsidRPr="00B04CCA" w:rsidRDefault="001C6222" w:rsidP="00AE7521">
            <w:pPr>
              <w:pStyle w:val="aff"/>
              <w:rPr>
                <w:lang w:val="uk-UA"/>
              </w:rPr>
            </w:pPr>
            <w:r w:rsidRPr="00B04CCA">
              <w:rPr>
                <w:lang w:val="uk-UA"/>
              </w:rPr>
              <w:t>С</w:t>
            </w:r>
          </w:p>
        </w:tc>
        <w:tc>
          <w:tcPr>
            <w:tcW w:w="1559" w:type="dxa"/>
            <w:shd w:val="clear" w:color="auto" w:fill="auto"/>
            <w:vAlign w:val="center"/>
          </w:tcPr>
          <w:p w14:paraId="33CFE8FE" w14:textId="77777777" w:rsidR="001C6222" w:rsidRPr="00B04CCA" w:rsidRDefault="001C6222" w:rsidP="00AE7521">
            <w:pPr>
              <w:pStyle w:val="aff"/>
              <w:rPr>
                <w:lang w:val="uk-UA"/>
              </w:rPr>
            </w:pPr>
            <w:r w:rsidRPr="00B04CCA">
              <w:t>17671,5</w:t>
            </w:r>
          </w:p>
        </w:tc>
        <w:tc>
          <w:tcPr>
            <w:tcW w:w="1985" w:type="dxa"/>
            <w:shd w:val="clear" w:color="auto" w:fill="auto"/>
          </w:tcPr>
          <w:p w14:paraId="4A2A2081" w14:textId="77777777" w:rsidR="001C6222" w:rsidRPr="00B04CCA" w:rsidRDefault="001C6222" w:rsidP="00AE7521">
            <w:pPr>
              <w:pStyle w:val="aff"/>
              <w:rPr>
                <w:lang w:val="uk-UA"/>
              </w:rPr>
            </w:pPr>
            <w:r w:rsidRPr="00B04CCA">
              <w:rPr>
                <w:lang w:val="uk-UA"/>
              </w:rPr>
              <w:t>14.80</w:t>
            </w:r>
          </w:p>
        </w:tc>
      </w:tr>
      <w:tr w:rsidR="001C6222" w:rsidRPr="00944B76" w14:paraId="4445D022" w14:textId="77777777" w:rsidTr="00284A7A">
        <w:tc>
          <w:tcPr>
            <w:tcW w:w="851" w:type="dxa"/>
            <w:shd w:val="clear" w:color="auto" w:fill="auto"/>
            <w:vAlign w:val="center"/>
          </w:tcPr>
          <w:p w14:paraId="71F51A56" w14:textId="77777777" w:rsidR="001C6222" w:rsidRPr="00B04CCA" w:rsidRDefault="001C6222" w:rsidP="00AE7521">
            <w:pPr>
              <w:pStyle w:val="aff"/>
              <w:rPr>
                <w:lang w:val="uk-UA"/>
              </w:rPr>
            </w:pPr>
            <w:r w:rsidRPr="00B04CCA">
              <w:rPr>
                <w:lang w:val="uk-UA"/>
              </w:rPr>
              <w:t>3</w:t>
            </w:r>
          </w:p>
        </w:tc>
        <w:tc>
          <w:tcPr>
            <w:tcW w:w="3402" w:type="dxa"/>
            <w:shd w:val="clear" w:color="auto" w:fill="auto"/>
          </w:tcPr>
          <w:p w14:paraId="63003E84" w14:textId="77777777"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14:paraId="1B6B2FBD" w14:textId="77777777"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14:paraId="7A131AB5" w14:textId="77777777" w:rsidR="001C6222" w:rsidRPr="00B04CCA" w:rsidRDefault="001C6222" w:rsidP="00AE7521">
            <w:pPr>
              <w:pStyle w:val="aff"/>
              <w:rPr>
                <w:lang w:val="uk-UA"/>
              </w:rPr>
            </w:pPr>
            <w:r w:rsidRPr="00B04CCA">
              <w:rPr>
                <w:lang w:val="uk-UA"/>
              </w:rPr>
              <w:t>51</w:t>
            </w:r>
          </w:p>
        </w:tc>
        <w:tc>
          <w:tcPr>
            <w:tcW w:w="1985" w:type="dxa"/>
            <w:shd w:val="clear" w:color="auto" w:fill="auto"/>
          </w:tcPr>
          <w:p w14:paraId="49F482AC" w14:textId="77777777" w:rsidR="001C6222" w:rsidRPr="00B04CCA" w:rsidRDefault="001C6222" w:rsidP="00AE7521">
            <w:pPr>
              <w:pStyle w:val="aff"/>
              <w:rPr>
                <w:lang w:val="uk-UA"/>
              </w:rPr>
            </w:pPr>
            <w:r w:rsidRPr="00B04CCA">
              <w:rPr>
                <w:lang w:val="uk-UA"/>
              </w:rPr>
              <w:t>0.04</w:t>
            </w:r>
          </w:p>
        </w:tc>
      </w:tr>
      <w:tr w:rsidR="001C6222" w:rsidRPr="002D1CC9" w14:paraId="4621B558" w14:textId="77777777" w:rsidTr="00284A7A">
        <w:tc>
          <w:tcPr>
            <w:tcW w:w="851" w:type="dxa"/>
            <w:shd w:val="clear" w:color="auto" w:fill="auto"/>
            <w:vAlign w:val="center"/>
          </w:tcPr>
          <w:p w14:paraId="454E856A" w14:textId="77777777" w:rsidR="001C6222" w:rsidRPr="00B04CCA" w:rsidRDefault="001C6222" w:rsidP="00AE7521">
            <w:pPr>
              <w:pStyle w:val="aff"/>
              <w:rPr>
                <w:lang w:val="uk-UA"/>
              </w:rPr>
            </w:pPr>
            <w:r w:rsidRPr="00B04CCA">
              <w:rPr>
                <w:lang w:val="uk-UA"/>
              </w:rPr>
              <w:t>4</w:t>
            </w:r>
          </w:p>
        </w:tc>
        <w:tc>
          <w:tcPr>
            <w:tcW w:w="3402" w:type="dxa"/>
            <w:shd w:val="clear" w:color="auto" w:fill="auto"/>
          </w:tcPr>
          <w:p w14:paraId="7060FDE9" w14:textId="77777777"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14:paraId="53F9BBA5" w14:textId="77777777" w:rsidR="001C6222" w:rsidRPr="00B04CCA" w:rsidRDefault="001C6222" w:rsidP="00AE7521">
            <w:pPr>
              <w:pStyle w:val="aff"/>
              <w:rPr>
                <w:lang w:val="uk-UA"/>
              </w:rPr>
            </w:pPr>
            <w:r w:rsidRPr="00B04CCA">
              <w:rPr>
                <w:lang w:val="uk-UA"/>
              </w:rPr>
              <w:t>Е</w:t>
            </w:r>
          </w:p>
        </w:tc>
        <w:tc>
          <w:tcPr>
            <w:tcW w:w="1559" w:type="dxa"/>
            <w:shd w:val="clear" w:color="auto" w:fill="auto"/>
            <w:vAlign w:val="center"/>
          </w:tcPr>
          <w:p w14:paraId="2EA08747" w14:textId="77777777" w:rsidR="001C6222" w:rsidRPr="00B04CCA" w:rsidRDefault="001C6222" w:rsidP="00AE7521">
            <w:pPr>
              <w:pStyle w:val="aff"/>
              <w:rPr>
                <w:lang w:val="uk-UA"/>
              </w:rPr>
            </w:pPr>
            <w:r w:rsidRPr="00B04CCA">
              <w:rPr>
                <w:lang w:val="uk-UA"/>
              </w:rPr>
              <w:t>104,93</w:t>
            </w:r>
          </w:p>
        </w:tc>
        <w:tc>
          <w:tcPr>
            <w:tcW w:w="1985" w:type="dxa"/>
            <w:shd w:val="clear" w:color="auto" w:fill="auto"/>
          </w:tcPr>
          <w:p w14:paraId="5F727C91" w14:textId="77777777" w:rsidR="001C6222" w:rsidRPr="00B04CCA" w:rsidRDefault="001C6222" w:rsidP="00AE7521">
            <w:pPr>
              <w:pStyle w:val="aff"/>
              <w:rPr>
                <w:lang w:val="uk-UA"/>
              </w:rPr>
            </w:pPr>
            <w:r w:rsidRPr="00B04CCA">
              <w:rPr>
                <w:lang w:val="uk-UA"/>
              </w:rPr>
              <w:t>0.09</w:t>
            </w:r>
          </w:p>
        </w:tc>
      </w:tr>
      <w:tr w:rsidR="001C6222" w:rsidRPr="00944B76" w14:paraId="14A3A014" w14:textId="77777777" w:rsidTr="00284A7A">
        <w:tc>
          <w:tcPr>
            <w:tcW w:w="851" w:type="dxa"/>
            <w:shd w:val="clear" w:color="auto" w:fill="auto"/>
            <w:vAlign w:val="center"/>
          </w:tcPr>
          <w:p w14:paraId="1636D5AD" w14:textId="77777777" w:rsidR="001C6222" w:rsidRPr="00B04CCA" w:rsidRDefault="001C6222" w:rsidP="00AE7521">
            <w:pPr>
              <w:pStyle w:val="aff"/>
              <w:rPr>
                <w:lang w:val="uk-UA"/>
              </w:rPr>
            </w:pPr>
            <w:r w:rsidRPr="00B04CCA">
              <w:rPr>
                <w:lang w:val="uk-UA"/>
              </w:rPr>
              <w:t>5</w:t>
            </w:r>
          </w:p>
        </w:tc>
        <w:tc>
          <w:tcPr>
            <w:tcW w:w="3402" w:type="dxa"/>
            <w:shd w:val="clear" w:color="auto" w:fill="auto"/>
          </w:tcPr>
          <w:p w14:paraId="50B0061E" w14:textId="77777777"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14:paraId="0BE7968D" w14:textId="77777777"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14:paraId="4E87570B" w14:textId="77777777" w:rsidR="001C6222" w:rsidRPr="00B04CCA" w:rsidRDefault="001C6222" w:rsidP="00AE7521">
            <w:pPr>
              <w:pStyle w:val="aff"/>
              <w:rPr>
                <w:lang w:val="uk-UA"/>
              </w:rPr>
            </w:pPr>
            <w:r w:rsidRPr="00B04CCA">
              <w:rPr>
                <w:lang w:val="uk-UA"/>
              </w:rPr>
              <w:t>1155,95</w:t>
            </w:r>
          </w:p>
        </w:tc>
        <w:tc>
          <w:tcPr>
            <w:tcW w:w="1985" w:type="dxa"/>
            <w:shd w:val="clear" w:color="auto" w:fill="auto"/>
          </w:tcPr>
          <w:p w14:paraId="39232733" w14:textId="77777777" w:rsidR="001C6222" w:rsidRPr="00B04CCA" w:rsidRDefault="001C6222" w:rsidP="00AE7521">
            <w:pPr>
              <w:pStyle w:val="aff"/>
              <w:rPr>
                <w:lang w:val="uk-UA"/>
              </w:rPr>
            </w:pPr>
            <w:r w:rsidRPr="00B04CCA">
              <w:rPr>
                <w:lang w:val="uk-UA"/>
              </w:rPr>
              <w:t>0.97</w:t>
            </w:r>
          </w:p>
        </w:tc>
      </w:tr>
      <w:tr w:rsidR="001C6222" w:rsidRPr="00944B76" w14:paraId="7133EABC" w14:textId="77777777" w:rsidTr="00284A7A">
        <w:tc>
          <w:tcPr>
            <w:tcW w:w="851" w:type="dxa"/>
            <w:shd w:val="clear" w:color="auto" w:fill="auto"/>
            <w:vAlign w:val="center"/>
          </w:tcPr>
          <w:p w14:paraId="6440DCDB" w14:textId="77777777" w:rsidR="001C6222" w:rsidRPr="00B04CCA" w:rsidRDefault="001C6222" w:rsidP="00AE7521">
            <w:pPr>
              <w:pStyle w:val="aff"/>
              <w:rPr>
                <w:lang w:val="uk-UA"/>
              </w:rPr>
            </w:pPr>
            <w:r w:rsidRPr="00B04CCA">
              <w:rPr>
                <w:lang w:val="uk-UA"/>
              </w:rPr>
              <w:t>6</w:t>
            </w:r>
          </w:p>
        </w:tc>
        <w:tc>
          <w:tcPr>
            <w:tcW w:w="3402" w:type="dxa"/>
            <w:shd w:val="clear" w:color="auto" w:fill="auto"/>
          </w:tcPr>
          <w:p w14:paraId="2765A33D" w14:textId="77777777"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14:paraId="0134214C" w14:textId="77777777"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14:paraId="47EE14AF" w14:textId="77777777" w:rsidR="001C6222" w:rsidRPr="00B04CCA" w:rsidRDefault="001C6222" w:rsidP="00AE7521">
            <w:pPr>
              <w:pStyle w:val="aff"/>
              <w:rPr>
                <w:lang w:val="uk-UA"/>
              </w:rPr>
            </w:pPr>
            <w:r w:rsidRPr="00B04CCA">
              <w:rPr>
                <w:lang w:val="uk-UA"/>
              </w:rPr>
              <w:t>20081,25</w:t>
            </w:r>
          </w:p>
        </w:tc>
        <w:tc>
          <w:tcPr>
            <w:tcW w:w="1985" w:type="dxa"/>
            <w:shd w:val="clear" w:color="auto" w:fill="auto"/>
          </w:tcPr>
          <w:p w14:paraId="139C60A2" w14:textId="77777777" w:rsidR="001C6222" w:rsidRPr="00B04CCA" w:rsidRDefault="001C6222" w:rsidP="00AE7521">
            <w:pPr>
              <w:pStyle w:val="aff"/>
              <w:rPr>
                <w:lang w:val="uk-UA"/>
              </w:rPr>
            </w:pPr>
            <w:r w:rsidRPr="00B04CCA">
              <w:rPr>
                <w:lang w:val="uk-UA"/>
              </w:rPr>
              <w:t>16.82</w:t>
            </w:r>
          </w:p>
        </w:tc>
      </w:tr>
      <w:tr w:rsidR="001C6222" w:rsidRPr="00944B76" w14:paraId="0D9923DA" w14:textId="77777777" w:rsidTr="00284A7A">
        <w:tc>
          <w:tcPr>
            <w:tcW w:w="851" w:type="dxa"/>
            <w:shd w:val="clear" w:color="auto" w:fill="auto"/>
            <w:vAlign w:val="center"/>
          </w:tcPr>
          <w:p w14:paraId="6FC11DDD" w14:textId="77777777" w:rsidR="001C6222" w:rsidRPr="00B04CCA" w:rsidRDefault="001C6222" w:rsidP="00AE7521">
            <w:pPr>
              <w:pStyle w:val="aff"/>
              <w:rPr>
                <w:lang w:val="uk-UA"/>
              </w:rPr>
            </w:pPr>
            <w:r w:rsidRPr="00B04CCA">
              <w:rPr>
                <w:lang w:val="uk-UA"/>
              </w:rPr>
              <w:t>•</w:t>
            </w:r>
          </w:p>
        </w:tc>
        <w:tc>
          <w:tcPr>
            <w:tcW w:w="3402" w:type="dxa"/>
            <w:shd w:val="clear" w:color="auto" w:fill="auto"/>
          </w:tcPr>
          <w:p w14:paraId="5EA392F5" w14:textId="77777777"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14:paraId="44499B98" w14:textId="77777777" w:rsidR="001C6222" w:rsidRPr="00B04CCA" w:rsidRDefault="001C6222" w:rsidP="00AE7521">
            <w:pPr>
              <w:pStyle w:val="aff"/>
              <w:rPr>
                <w:lang w:val="uk-UA"/>
              </w:rPr>
            </w:pPr>
            <w:r w:rsidRPr="00B04CCA">
              <w:rPr>
                <w:lang w:val="uk-UA"/>
              </w:rPr>
              <w:t>К</w:t>
            </w:r>
          </w:p>
        </w:tc>
        <w:tc>
          <w:tcPr>
            <w:tcW w:w="1559" w:type="dxa"/>
            <w:shd w:val="clear" w:color="auto" w:fill="auto"/>
            <w:vAlign w:val="center"/>
          </w:tcPr>
          <w:p w14:paraId="56E2E0D9" w14:textId="77777777" w:rsidR="001C6222" w:rsidRPr="00B04CCA" w:rsidRDefault="001C6222" w:rsidP="00AE7521">
            <w:pPr>
              <w:pStyle w:val="aff"/>
              <w:rPr>
                <w:lang w:val="uk-UA"/>
              </w:rPr>
            </w:pPr>
            <w:r w:rsidRPr="00B04CCA">
              <w:rPr>
                <w:lang w:val="uk-UA"/>
              </w:rPr>
              <w:t>119389,63</w:t>
            </w:r>
          </w:p>
        </w:tc>
        <w:tc>
          <w:tcPr>
            <w:tcW w:w="1985" w:type="dxa"/>
            <w:shd w:val="clear" w:color="auto" w:fill="auto"/>
          </w:tcPr>
          <w:p w14:paraId="58D8BB5F" w14:textId="77777777" w:rsidR="001C6222" w:rsidRPr="00B04CCA" w:rsidRDefault="001C6222" w:rsidP="00AE7521">
            <w:pPr>
              <w:pStyle w:val="aff"/>
              <w:rPr>
                <w:lang w:val="uk-UA"/>
              </w:rPr>
            </w:pPr>
            <w:r w:rsidRPr="00B04CCA">
              <w:rPr>
                <w:lang w:val="uk-UA"/>
              </w:rPr>
              <w:t>100</w:t>
            </w:r>
          </w:p>
        </w:tc>
      </w:tr>
      <w:tr w:rsidR="001C6222" w:rsidRPr="00944B76" w14:paraId="01DD2CE7" w14:textId="77777777" w:rsidTr="00284A7A">
        <w:tc>
          <w:tcPr>
            <w:tcW w:w="851" w:type="dxa"/>
            <w:shd w:val="clear" w:color="auto" w:fill="auto"/>
          </w:tcPr>
          <w:p w14:paraId="47010ABB" w14:textId="77777777" w:rsidR="001C6222" w:rsidRPr="00B04CCA" w:rsidRDefault="001C6222" w:rsidP="00AE7521">
            <w:pPr>
              <w:pStyle w:val="aff"/>
            </w:pPr>
            <w:r w:rsidRPr="00B04CCA">
              <w:rPr>
                <w:lang w:val="uk-UA"/>
              </w:rPr>
              <w:t>•</w:t>
            </w:r>
          </w:p>
        </w:tc>
        <w:tc>
          <w:tcPr>
            <w:tcW w:w="3402" w:type="dxa"/>
            <w:shd w:val="clear" w:color="auto" w:fill="auto"/>
          </w:tcPr>
          <w:p w14:paraId="0E058C0B" w14:textId="77777777"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14:paraId="05DA28E3" w14:textId="77777777"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14:paraId="1D5F4A5C" w14:textId="77777777" w:rsidR="001C6222" w:rsidRPr="00B04CCA" w:rsidRDefault="001C6222" w:rsidP="00AE7521">
            <w:pPr>
              <w:pStyle w:val="aff"/>
              <w:rPr>
                <w:lang w:val="uk-UA"/>
              </w:rPr>
            </w:pPr>
            <w:commentRangeStart w:id="71"/>
            <w:commentRangeStart w:id="72"/>
            <w:r w:rsidRPr="00B04CCA">
              <w:rPr>
                <w:lang w:val="uk-UA"/>
              </w:rPr>
              <w:t>41</w:t>
            </w:r>
            <w:del w:id="73" w:author="Hewston Fox" w:date="2021-06-12T23:06:00Z">
              <w:r w:rsidRPr="00B04CCA" w:rsidDel="002D1CC9">
                <w:rPr>
                  <w:lang w:val="uk-UA"/>
                </w:rPr>
                <w:delText>2</w:delText>
              </w:r>
            </w:del>
            <w:r w:rsidRPr="00B04CCA">
              <w:rPr>
                <w:lang w:val="uk-UA"/>
              </w:rPr>
              <w:t>786,37</w:t>
            </w:r>
            <w:commentRangeEnd w:id="71"/>
            <w:r w:rsidR="000101A2">
              <w:rPr>
                <w:rStyle w:val="affd"/>
                <w:rFonts w:asciiTheme="minorHAnsi" w:hAnsiTheme="minorHAnsi"/>
              </w:rPr>
              <w:commentReference w:id="71"/>
            </w:r>
            <w:commentRangeEnd w:id="72"/>
            <w:r w:rsidR="006F6A11">
              <w:rPr>
                <w:rStyle w:val="affd"/>
                <w:rFonts w:asciiTheme="minorHAnsi" w:hAnsiTheme="minorHAnsi"/>
              </w:rPr>
              <w:commentReference w:id="72"/>
            </w:r>
          </w:p>
        </w:tc>
        <w:tc>
          <w:tcPr>
            <w:tcW w:w="1985" w:type="dxa"/>
            <w:shd w:val="clear" w:color="auto" w:fill="auto"/>
          </w:tcPr>
          <w:p w14:paraId="6BB4603E" w14:textId="77777777" w:rsidR="001C6222" w:rsidRPr="00B04CCA" w:rsidRDefault="001C6222" w:rsidP="00AE7521">
            <w:pPr>
              <w:pStyle w:val="aff"/>
              <w:rPr>
                <w:lang w:val="uk-UA"/>
              </w:rPr>
            </w:pPr>
            <w:r w:rsidRPr="00B04CCA">
              <w:rPr>
                <w:lang w:val="uk-UA"/>
              </w:rPr>
              <w:t>-</w:t>
            </w:r>
          </w:p>
        </w:tc>
      </w:tr>
      <w:tr w:rsidR="001C6222" w:rsidRPr="00944B76" w14:paraId="5DA62702" w14:textId="77777777" w:rsidTr="00284A7A">
        <w:tc>
          <w:tcPr>
            <w:tcW w:w="851" w:type="dxa"/>
            <w:shd w:val="clear" w:color="auto" w:fill="auto"/>
          </w:tcPr>
          <w:p w14:paraId="1D104F7F" w14:textId="77777777" w:rsidR="001C6222" w:rsidRPr="00B04CCA" w:rsidRDefault="001C6222" w:rsidP="00AE7521">
            <w:pPr>
              <w:pStyle w:val="aff"/>
            </w:pPr>
            <w:r w:rsidRPr="00B04CCA">
              <w:rPr>
                <w:lang w:val="uk-UA"/>
              </w:rPr>
              <w:t>•</w:t>
            </w:r>
          </w:p>
        </w:tc>
        <w:tc>
          <w:tcPr>
            <w:tcW w:w="3402" w:type="dxa"/>
            <w:shd w:val="clear" w:color="auto" w:fill="auto"/>
          </w:tcPr>
          <w:p w14:paraId="15C669BF" w14:textId="77777777"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14:paraId="77D38E1D" w14:textId="77777777"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14:paraId="09FFE48D" w14:textId="77777777" w:rsidR="001C6222" w:rsidRPr="00B04CCA" w:rsidRDefault="001C6222" w:rsidP="00AE7521">
            <w:pPr>
              <w:pStyle w:val="aff"/>
              <w:rPr>
                <w:lang w:val="uk-UA"/>
              </w:rPr>
            </w:pPr>
            <w:r w:rsidRPr="00B04CCA">
              <w:rPr>
                <w:lang w:val="uk-UA"/>
              </w:rPr>
              <w:t>161176</w:t>
            </w:r>
          </w:p>
        </w:tc>
        <w:tc>
          <w:tcPr>
            <w:tcW w:w="1985" w:type="dxa"/>
            <w:shd w:val="clear" w:color="auto" w:fill="auto"/>
          </w:tcPr>
          <w:p w14:paraId="38EFABFF" w14:textId="77777777" w:rsidR="001C6222" w:rsidRPr="00B04CCA" w:rsidRDefault="001C6222" w:rsidP="00AE7521">
            <w:pPr>
              <w:pStyle w:val="aff"/>
              <w:rPr>
                <w:lang w:val="uk-UA"/>
              </w:rPr>
            </w:pPr>
            <w:r w:rsidRPr="00B04CCA">
              <w:rPr>
                <w:lang w:val="uk-UA"/>
              </w:rPr>
              <w:t>-</w:t>
            </w:r>
          </w:p>
        </w:tc>
      </w:tr>
      <w:tr w:rsidR="001C6222" w:rsidRPr="00944B76" w14:paraId="65D9F9B4" w14:textId="77777777" w:rsidTr="00284A7A">
        <w:tc>
          <w:tcPr>
            <w:tcW w:w="851" w:type="dxa"/>
            <w:shd w:val="clear" w:color="auto" w:fill="auto"/>
          </w:tcPr>
          <w:p w14:paraId="4A335B9B" w14:textId="77777777" w:rsidR="001C6222" w:rsidRPr="00B04CCA" w:rsidRDefault="001C6222" w:rsidP="00AE7521">
            <w:pPr>
              <w:pStyle w:val="aff"/>
            </w:pPr>
            <w:r w:rsidRPr="00B04CCA">
              <w:rPr>
                <w:lang w:val="uk-UA"/>
              </w:rPr>
              <w:t>•</w:t>
            </w:r>
          </w:p>
        </w:tc>
        <w:tc>
          <w:tcPr>
            <w:tcW w:w="3402" w:type="dxa"/>
            <w:shd w:val="clear" w:color="auto" w:fill="auto"/>
          </w:tcPr>
          <w:p w14:paraId="2F4E2805" w14:textId="77777777"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14:paraId="64621212" w14:textId="77777777"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14:paraId="215C169B" w14:textId="77777777" w:rsidR="001C6222" w:rsidRPr="00B04CCA" w:rsidRDefault="001C6222" w:rsidP="00AE7521">
            <w:pPr>
              <w:pStyle w:val="aff"/>
              <w:rPr>
                <w:lang w:val="uk-UA"/>
              </w:rPr>
            </w:pPr>
            <w:r w:rsidRPr="00B04CCA">
              <w:rPr>
                <w:lang w:val="uk-UA"/>
              </w:rPr>
              <w:t>193411,2</w:t>
            </w:r>
          </w:p>
        </w:tc>
        <w:tc>
          <w:tcPr>
            <w:tcW w:w="1985" w:type="dxa"/>
            <w:shd w:val="clear" w:color="auto" w:fill="auto"/>
          </w:tcPr>
          <w:p w14:paraId="64DBF885" w14:textId="77777777" w:rsidR="001C6222" w:rsidRPr="00B04CCA" w:rsidRDefault="001C6222" w:rsidP="00AE7521">
            <w:pPr>
              <w:pStyle w:val="aff"/>
              <w:rPr>
                <w:lang w:val="uk-UA"/>
              </w:rPr>
            </w:pPr>
            <w:r w:rsidRPr="00B04CCA">
              <w:rPr>
                <w:lang w:val="uk-UA"/>
              </w:rPr>
              <w:t>-</w:t>
            </w:r>
          </w:p>
        </w:tc>
      </w:tr>
    </w:tbl>
    <w:p w14:paraId="764D641A" w14:textId="77777777" w:rsidR="001C6222" w:rsidRDefault="001C6222" w:rsidP="001C6222">
      <w:pPr>
        <w:pStyle w:val="af"/>
      </w:pPr>
    </w:p>
    <w:p w14:paraId="12062100" w14:textId="77777777" w:rsidR="001C6222" w:rsidRDefault="001C6222" w:rsidP="001C6222">
      <w:pPr>
        <w:pStyle w:val="af"/>
      </w:pPr>
      <w:r>
        <w:t>На підставі виконаних розрахунків будується діаграма.</w:t>
      </w:r>
    </w:p>
    <w:p w14:paraId="102CB1AE" w14:textId="77777777" w:rsidR="00125989" w:rsidRDefault="00125989" w:rsidP="00125989">
      <w:pPr>
        <w:pStyle w:val="a2"/>
      </w:pPr>
      <w:bookmarkStart w:id="75" w:name="_Toc74067611"/>
      <w:r w:rsidRPr="00125989">
        <w:t>Аналіз постійних і змінних витрат</w:t>
      </w:r>
      <w:bookmarkEnd w:id="75"/>
    </w:p>
    <w:p w14:paraId="1DA907ED" w14:textId="77777777"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14:paraId="78A1CCE9" w14:textId="77777777" w:rsidR="00125989" w:rsidRDefault="00125989" w:rsidP="00125989">
      <w:pPr>
        <w:pStyle w:val="a4"/>
      </w:pPr>
      <w:r>
        <w:t>витрати на тиражування;</w:t>
      </w:r>
    </w:p>
    <w:p w14:paraId="723F0139" w14:textId="77777777" w:rsidR="00125989" w:rsidRDefault="00125989" w:rsidP="00125989">
      <w:pPr>
        <w:pStyle w:val="a4"/>
      </w:pPr>
      <w:r>
        <w:t>витрати на адаптацію програмного продукту до вимог споживача.</w:t>
      </w:r>
    </w:p>
    <w:p w14:paraId="761EEE33" w14:textId="77777777"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14:paraId="1BA51C88" w14:textId="77777777"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14:paraId="28444694" w14:textId="77777777"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w14:anchorId="7B485FF0">
          <v:shape id="_x0000_i1036" type="#_x0000_t75" style="width:45.15pt;height:39.25pt" o:ole="">
            <v:imagedata r:id="rId59" o:title=""/>
          </v:shape>
          <o:OLEObject Type="Embed" ProgID="Equation.3" ShapeID="_x0000_i1036" DrawAspect="Content" ObjectID="_1685046037" r:id="rId60"/>
        </w:object>
      </w:r>
      <w:r>
        <w:tab/>
      </w:r>
      <w:r w:rsidR="00121AC4">
        <w:tab/>
      </w:r>
      <w:r w:rsidR="00121AC4">
        <w:tab/>
      </w:r>
      <w:r w:rsidR="00121AC4">
        <w:tab/>
      </w:r>
      <w:r w:rsidR="00121AC4">
        <w:tab/>
      </w:r>
      <w:r>
        <w:t>(</w:t>
      </w:r>
      <w:r w:rsidR="004F52A1">
        <w:t>5.</w:t>
      </w:r>
      <w:r w:rsidR="00D75411" w:rsidRPr="00BD7596">
        <w:rPr>
          <w:lang w:val="ru-RU"/>
        </w:rPr>
        <w:t>17</w:t>
      </w:r>
      <w:r>
        <w:t>)</w:t>
      </w:r>
    </w:p>
    <w:p w14:paraId="5E5465F1" w14:textId="77777777" w:rsidR="00125989" w:rsidRDefault="00125989" w:rsidP="00125989">
      <w:pPr>
        <w:pStyle w:val="af"/>
      </w:pPr>
      <w:r>
        <w:t>де ПА</w:t>
      </w:r>
      <w:r w:rsidR="00BD7596">
        <w:t xml:space="preserve"> </w:t>
      </w:r>
      <w:r>
        <w:t>- процент витрат на адаптацію (20-50%).</w:t>
      </w:r>
    </w:p>
    <w:p w14:paraId="66D7C802" w14:textId="77777777" w:rsidR="00125989" w:rsidRPr="00125989" w:rsidRDefault="002D1CC9"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14:paraId="7F20DF6C" w14:textId="77777777"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14:paraId="2B282540" w14:textId="77777777"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14:paraId="3E29DB32" w14:textId="77777777" w:rsidR="00125989" w:rsidRDefault="00E022D1" w:rsidP="00E022D1">
      <w:pPr>
        <w:pStyle w:val="af"/>
      </w:pPr>
      <w:r>
        <w:t>Відпускна ціна програмного продукту при обсязі продажу N штук визначається за формулою:</w:t>
      </w:r>
    </w:p>
    <w:p w14:paraId="66CAE9EC" w14:textId="77777777" w:rsidR="00E022D1" w:rsidRDefault="002D1CC9"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14:paraId="117CFDFF" w14:textId="77777777" w:rsidR="00E022D1" w:rsidRDefault="00E022D1" w:rsidP="00E022D1">
      <w:pPr>
        <w:pStyle w:val="af"/>
      </w:pPr>
      <w:r w:rsidRPr="00E022D1">
        <w:t>Ціна з врахуванням податку на додану вартість складе:</w:t>
      </w:r>
    </w:p>
    <w:p w14:paraId="0328CB66" w14:textId="77777777" w:rsidR="00E022D1" w:rsidRDefault="00E022D1" w:rsidP="00121AC4">
      <w:pPr>
        <w:pStyle w:val="afc"/>
      </w:pPr>
      <w:r w:rsidRPr="006713AA">
        <w:object w:dxaOrig="2439" w:dyaOrig="760" w14:anchorId="229573A6">
          <v:shape id="_x0000_i1037" type="#_x0000_t75" style="width:147.25pt;height:45.15pt" o:ole="">
            <v:imagedata r:id="rId61" o:title=""/>
          </v:shape>
          <o:OLEObject Type="Embed" ProgID="Equation.3" ShapeID="_x0000_i1037" DrawAspect="Content" ObjectID="_1685046038" r:id="rId62"/>
        </w:object>
      </w:r>
      <w:r>
        <w:tab/>
      </w:r>
      <w:r w:rsidR="00121AC4">
        <w:tab/>
      </w:r>
      <w:r w:rsidR="00121AC4">
        <w:tab/>
      </w:r>
      <w:r w:rsidR="00121AC4">
        <w:tab/>
      </w:r>
      <w:r>
        <w:t>(5.</w:t>
      </w:r>
      <w:r w:rsidR="00D75411" w:rsidRPr="00E42BFF">
        <w:rPr>
          <w:lang w:val="ru-RU"/>
        </w:rPr>
        <w:t>19</w:t>
      </w:r>
      <w:r>
        <w:t>)</w:t>
      </w:r>
    </w:p>
    <w:p w14:paraId="4F0FBE87" w14:textId="77777777"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14:paraId="2A0D1CE9" w14:textId="77777777" w:rsidR="00901036" w:rsidRDefault="00901036" w:rsidP="00AA1ACB">
      <w:pPr>
        <w:pStyle w:val="af"/>
      </w:pPr>
    </w:p>
    <w:p w14:paraId="541AD549" w14:textId="77777777"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14:paraId="4A2EC8C3" w14:textId="77777777" w:rsidTr="00396B92">
        <w:trPr>
          <w:trHeight w:val="274"/>
        </w:trPr>
        <w:tc>
          <w:tcPr>
            <w:tcW w:w="709" w:type="dxa"/>
            <w:vMerge w:val="restart"/>
            <w:shd w:val="clear" w:color="auto" w:fill="auto"/>
            <w:vAlign w:val="center"/>
          </w:tcPr>
          <w:p w14:paraId="247525AA" w14:textId="77777777"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14:paraId="3D32C3EC" w14:textId="77777777"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14:paraId="5F93146B" w14:textId="77777777"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14:paraId="288324FD" w14:textId="77777777"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14:paraId="6B884B4E" w14:textId="77777777" w:rsidTr="00396B92">
        <w:trPr>
          <w:trHeight w:val="180"/>
        </w:trPr>
        <w:tc>
          <w:tcPr>
            <w:tcW w:w="709" w:type="dxa"/>
            <w:vMerge/>
            <w:shd w:val="clear" w:color="auto" w:fill="auto"/>
            <w:vAlign w:val="center"/>
          </w:tcPr>
          <w:p w14:paraId="7FD8CC49" w14:textId="77777777" w:rsidR="00901036" w:rsidRPr="00AE7521" w:rsidRDefault="00901036" w:rsidP="00AE7521">
            <w:pPr>
              <w:pStyle w:val="aff"/>
              <w:rPr>
                <w:b/>
                <w:lang w:val="uk-UA"/>
              </w:rPr>
            </w:pPr>
          </w:p>
        </w:tc>
        <w:tc>
          <w:tcPr>
            <w:tcW w:w="3686" w:type="dxa"/>
            <w:vMerge/>
            <w:shd w:val="clear" w:color="auto" w:fill="auto"/>
            <w:vAlign w:val="center"/>
          </w:tcPr>
          <w:p w14:paraId="3B21F87E" w14:textId="77777777" w:rsidR="00901036" w:rsidRPr="00AE7521" w:rsidRDefault="00901036" w:rsidP="00AE7521">
            <w:pPr>
              <w:pStyle w:val="aff"/>
              <w:rPr>
                <w:b/>
                <w:lang w:val="uk-UA"/>
              </w:rPr>
            </w:pPr>
          </w:p>
        </w:tc>
        <w:tc>
          <w:tcPr>
            <w:tcW w:w="1559" w:type="dxa"/>
            <w:vMerge/>
            <w:shd w:val="clear" w:color="auto" w:fill="auto"/>
            <w:vAlign w:val="center"/>
          </w:tcPr>
          <w:p w14:paraId="2146C9E0" w14:textId="77777777" w:rsidR="00901036" w:rsidRPr="00AE7521" w:rsidRDefault="00901036" w:rsidP="00AE7521">
            <w:pPr>
              <w:pStyle w:val="aff"/>
              <w:rPr>
                <w:b/>
                <w:lang w:val="uk-UA"/>
              </w:rPr>
            </w:pPr>
          </w:p>
        </w:tc>
        <w:tc>
          <w:tcPr>
            <w:tcW w:w="1417" w:type="dxa"/>
            <w:shd w:val="clear" w:color="auto" w:fill="auto"/>
            <w:vAlign w:val="center"/>
          </w:tcPr>
          <w:p w14:paraId="33BB5085" w14:textId="77777777"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14:paraId="340CD65C" w14:textId="77777777" w:rsidR="00901036" w:rsidRPr="00AE7521" w:rsidRDefault="00901036" w:rsidP="00AE7521">
            <w:pPr>
              <w:pStyle w:val="aff"/>
              <w:rPr>
                <w:b/>
                <w:lang w:val="uk-UA"/>
              </w:rPr>
            </w:pPr>
            <w:r w:rsidRPr="00AE7521">
              <w:rPr>
                <w:b/>
                <w:lang w:val="uk-UA"/>
              </w:rPr>
              <w:t>1000 шт.</w:t>
            </w:r>
          </w:p>
        </w:tc>
      </w:tr>
      <w:tr w:rsidR="00931F3B" w:rsidRPr="00944B76" w14:paraId="0EDAE1E8" w14:textId="77777777" w:rsidTr="00396B92">
        <w:trPr>
          <w:trHeight w:val="386"/>
        </w:trPr>
        <w:tc>
          <w:tcPr>
            <w:tcW w:w="709" w:type="dxa"/>
            <w:shd w:val="clear" w:color="auto" w:fill="auto"/>
            <w:vAlign w:val="center"/>
          </w:tcPr>
          <w:p w14:paraId="66BDDEE7" w14:textId="77777777"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14:paraId="1D1D2F98" w14:textId="77777777"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14:paraId="03B78E5F" w14:textId="77777777"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14:paraId="33DD962C" w14:textId="77777777"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14:paraId="56D6F0A6" w14:textId="77777777" w:rsidR="00901036" w:rsidRPr="00B04CCA" w:rsidRDefault="00901036" w:rsidP="00AE7521">
            <w:pPr>
              <w:pStyle w:val="aff"/>
              <w:rPr>
                <w:i/>
                <w:lang w:val="uk-UA"/>
              </w:rPr>
            </w:pPr>
            <w:r w:rsidRPr="00B04CCA">
              <w:rPr>
                <w:i/>
                <w:lang w:val="uk-UA"/>
              </w:rPr>
              <w:t>5</w:t>
            </w:r>
          </w:p>
        </w:tc>
      </w:tr>
      <w:tr w:rsidR="00931F3B" w:rsidRPr="00944B76" w14:paraId="3F1274D0" w14:textId="77777777" w:rsidTr="00396B92">
        <w:trPr>
          <w:trHeight w:val="581"/>
        </w:trPr>
        <w:tc>
          <w:tcPr>
            <w:tcW w:w="709" w:type="dxa"/>
            <w:shd w:val="clear" w:color="auto" w:fill="auto"/>
            <w:vAlign w:val="center"/>
          </w:tcPr>
          <w:p w14:paraId="7E192D56" w14:textId="77777777" w:rsidR="00901036" w:rsidRPr="00B04CCA" w:rsidRDefault="00901036" w:rsidP="00AE7521">
            <w:pPr>
              <w:pStyle w:val="aff"/>
              <w:rPr>
                <w:lang w:val="uk-UA"/>
              </w:rPr>
            </w:pPr>
            <w:r w:rsidRPr="00B04CCA">
              <w:rPr>
                <w:lang w:val="uk-UA"/>
              </w:rPr>
              <w:t>1</w:t>
            </w:r>
          </w:p>
        </w:tc>
        <w:tc>
          <w:tcPr>
            <w:tcW w:w="3686" w:type="dxa"/>
            <w:shd w:val="clear" w:color="auto" w:fill="auto"/>
            <w:vAlign w:val="center"/>
          </w:tcPr>
          <w:p w14:paraId="26ED34F4" w14:textId="77777777"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14:paraId="75154017" w14:textId="77777777" w:rsidR="00901036" w:rsidRPr="00B04CCA" w:rsidRDefault="00901036" w:rsidP="00AE7521">
            <w:pPr>
              <w:pStyle w:val="aff"/>
              <w:rPr>
                <w:lang w:val="uk-UA"/>
              </w:rPr>
            </w:pPr>
            <w:r w:rsidRPr="00B04CCA">
              <w:rPr>
                <w:lang w:val="uk-UA"/>
              </w:rPr>
              <w:t>К</w:t>
            </w:r>
          </w:p>
        </w:tc>
        <w:tc>
          <w:tcPr>
            <w:tcW w:w="1417" w:type="dxa"/>
            <w:shd w:val="clear" w:color="auto" w:fill="auto"/>
            <w:vAlign w:val="center"/>
          </w:tcPr>
          <w:p w14:paraId="4B48AF30"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3E758F97" w14:textId="77777777" w:rsidR="00901036" w:rsidRPr="00B04CCA" w:rsidRDefault="00901036" w:rsidP="00AE7521">
            <w:pPr>
              <w:pStyle w:val="aff"/>
              <w:rPr>
                <w:lang w:val="uk-UA"/>
              </w:rPr>
            </w:pPr>
            <w:r w:rsidRPr="00B04CCA">
              <w:rPr>
                <w:lang w:val="uk-UA"/>
              </w:rPr>
              <w:t>80325</w:t>
            </w:r>
          </w:p>
        </w:tc>
      </w:tr>
      <w:tr w:rsidR="00931F3B" w:rsidRPr="00944B76" w14:paraId="4FF36D0B" w14:textId="77777777" w:rsidTr="00396B92">
        <w:trPr>
          <w:trHeight w:val="826"/>
        </w:trPr>
        <w:tc>
          <w:tcPr>
            <w:tcW w:w="709" w:type="dxa"/>
            <w:shd w:val="clear" w:color="auto" w:fill="auto"/>
            <w:vAlign w:val="center"/>
          </w:tcPr>
          <w:p w14:paraId="42182B0D" w14:textId="77777777" w:rsidR="00901036" w:rsidRPr="00B04CCA" w:rsidRDefault="00901036" w:rsidP="00AE7521">
            <w:pPr>
              <w:pStyle w:val="aff"/>
              <w:rPr>
                <w:lang w:val="uk-UA"/>
              </w:rPr>
            </w:pPr>
            <w:r w:rsidRPr="00B04CCA">
              <w:rPr>
                <w:lang w:val="uk-UA"/>
              </w:rPr>
              <w:t>2</w:t>
            </w:r>
          </w:p>
        </w:tc>
        <w:tc>
          <w:tcPr>
            <w:tcW w:w="3686" w:type="dxa"/>
            <w:shd w:val="clear" w:color="auto" w:fill="auto"/>
            <w:vAlign w:val="center"/>
          </w:tcPr>
          <w:p w14:paraId="3438633F" w14:textId="77777777"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14:paraId="72443356" w14:textId="77777777"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14:paraId="3D726713" w14:textId="77777777" w:rsidR="00901036" w:rsidRPr="00B04CCA" w:rsidRDefault="00901036" w:rsidP="00AE7521">
            <w:pPr>
              <w:pStyle w:val="aff"/>
              <w:rPr>
                <w:lang w:val="uk-UA"/>
              </w:rPr>
            </w:pPr>
          </w:p>
        </w:tc>
        <w:tc>
          <w:tcPr>
            <w:tcW w:w="1985" w:type="dxa"/>
            <w:shd w:val="clear" w:color="auto" w:fill="auto"/>
            <w:vAlign w:val="center"/>
          </w:tcPr>
          <w:p w14:paraId="68E90F0E" w14:textId="77777777" w:rsidR="00901036" w:rsidRPr="00B04CCA" w:rsidRDefault="00901036" w:rsidP="00AE7521">
            <w:pPr>
              <w:pStyle w:val="aff"/>
              <w:rPr>
                <w:lang w:val="uk-UA"/>
              </w:rPr>
            </w:pPr>
            <w:r w:rsidRPr="00B04CCA">
              <w:rPr>
                <w:lang w:val="uk-UA"/>
              </w:rPr>
              <w:t>32130</w:t>
            </w:r>
          </w:p>
        </w:tc>
      </w:tr>
      <w:tr w:rsidR="00931F3B" w:rsidRPr="00944B76" w14:paraId="3A3CDB10" w14:textId="77777777" w:rsidTr="00396B92">
        <w:trPr>
          <w:trHeight w:val="417"/>
        </w:trPr>
        <w:tc>
          <w:tcPr>
            <w:tcW w:w="709" w:type="dxa"/>
            <w:shd w:val="clear" w:color="auto" w:fill="auto"/>
            <w:vAlign w:val="center"/>
          </w:tcPr>
          <w:p w14:paraId="48AB1A7C" w14:textId="77777777" w:rsidR="00901036" w:rsidRPr="00B04CCA" w:rsidRDefault="00901036" w:rsidP="00AE7521">
            <w:pPr>
              <w:pStyle w:val="aff"/>
              <w:rPr>
                <w:lang w:val="uk-UA"/>
              </w:rPr>
            </w:pPr>
            <w:r w:rsidRPr="00B04CCA">
              <w:rPr>
                <w:lang w:val="uk-UA"/>
              </w:rPr>
              <w:t>3</w:t>
            </w:r>
          </w:p>
        </w:tc>
        <w:tc>
          <w:tcPr>
            <w:tcW w:w="3686" w:type="dxa"/>
            <w:shd w:val="clear" w:color="auto" w:fill="auto"/>
            <w:vAlign w:val="center"/>
          </w:tcPr>
          <w:p w14:paraId="6723D891" w14:textId="77777777"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14:paraId="6538247D" w14:textId="77777777"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14:paraId="35DCCC3E"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72943186" w14:textId="77777777" w:rsidR="00901036" w:rsidRPr="00B04CCA" w:rsidRDefault="00901036" w:rsidP="00AE7521">
            <w:pPr>
              <w:pStyle w:val="aff"/>
              <w:rPr>
                <w:lang w:val="uk-UA"/>
              </w:rPr>
            </w:pPr>
            <w:r w:rsidRPr="00B04CCA">
              <w:rPr>
                <w:lang w:val="uk-UA"/>
              </w:rPr>
              <w:t>112455</w:t>
            </w:r>
          </w:p>
        </w:tc>
      </w:tr>
      <w:tr w:rsidR="00931F3B" w:rsidRPr="00944B76" w14:paraId="05566944" w14:textId="77777777" w:rsidTr="00396B92">
        <w:trPr>
          <w:trHeight w:val="563"/>
        </w:trPr>
        <w:tc>
          <w:tcPr>
            <w:tcW w:w="709" w:type="dxa"/>
            <w:shd w:val="clear" w:color="auto" w:fill="auto"/>
            <w:vAlign w:val="center"/>
          </w:tcPr>
          <w:p w14:paraId="4BACD88B"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40FC1D45" w14:textId="77777777"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14:paraId="22FBB291" w14:textId="77777777" w:rsidR="00901036" w:rsidRPr="00B04CCA" w:rsidRDefault="00901036" w:rsidP="00AE7521">
            <w:pPr>
              <w:pStyle w:val="aff"/>
              <w:rPr>
                <w:lang w:val="uk-UA"/>
              </w:rPr>
            </w:pPr>
            <w:r w:rsidRPr="00B04CCA">
              <w:rPr>
                <w:position w:val="-10"/>
                <w:lang w:val="uk-UA"/>
              </w:rPr>
              <w:object w:dxaOrig="420" w:dyaOrig="360" w14:anchorId="5A826BB7">
                <v:shape id="_x0000_i1038" type="#_x0000_t75" style="width:26.2pt;height:20.95pt" o:ole="">
                  <v:imagedata r:id="rId63" o:title=""/>
                </v:shape>
                <o:OLEObject Type="Embed" ProgID="Equation.3" ShapeID="_x0000_i1038" DrawAspect="Content" ObjectID="_1685046039" r:id="rId64"/>
              </w:object>
            </w:r>
          </w:p>
        </w:tc>
        <w:tc>
          <w:tcPr>
            <w:tcW w:w="1417" w:type="dxa"/>
            <w:shd w:val="clear" w:color="auto" w:fill="auto"/>
            <w:vAlign w:val="center"/>
          </w:tcPr>
          <w:p w14:paraId="2CFE17A1" w14:textId="77777777"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14:paraId="2ADD42BF" w14:textId="77777777" w:rsidR="00901036" w:rsidRPr="00B04CCA" w:rsidRDefault="00901036" w:rsidP="00AE7521">
            <w:pPr>
              <w:pStyle w:val="aff"/>
              <w:rPr>
                <w:lang w:val="uk-UA"/>
              </w:rPr>
            </w:pPr>
            <w:r w:rsidRPr="00B04CCA">
              <w:rPr>
                <w:lang w:val="uk-UA"/>
              </w:rPr>
              <w:t>151,81</w:t>
            </w:r>
          </w:p>
        </w:tc>
      </w:tr>
      <w:tr w:rsidR="00931F3B" w:rsidRPr="00944B76" w14:paraId="1243541C" w14:textId="77777777" w:rsidTr="00396B92">
        <w:trPr>
          <w:trHeight w:val="563"/>
        </w:trPr>
        <w:tc>
          <w:tcPr>
            <w:tcW w:w="709" w:type="dxa"/>
            <w:shd w:val="clear" w:color="auto" w:fill="auto"/>
            <w:vAlign w:val="center"/>
          </w:tcPr>
          <w:p w14:paraId="5F10FAF1"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2977D3F5" w14:textId="77777777"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14:paraId="750B20C3" w14:textId="77777777" w:rsidR="00901036" w:rsidRPr="00B04CCA" w:rsidRDefault="00901036" w:rsidP="00AE7521">
            <w:pPr>
              <w:pStyle w:val="aff"/>
              <w:rPr>
                <w:lang w:val="uk-UA"/>
              </w:rPr>
            </w:pPr>
            <w:r w:rsidRPr="00B04CCA">
              <w:rPr>
                <w:position w:val="-14"/>
                <w:lang w:val="uk-UA"/>
              </w:rPr>
              <w:object w:dxaOrig="580" w:dyaOrig="400" w14:anchorId="586B1F19">
                <v:shape id="_x0000_i1039" type="#_x0000_t75" style="width:35.35pt;height:23.55pt" o:ole="">
                  <v:imagedata r:id="rId65" o:title=""/>
                </v:shape>
                <o:OLEObject Type="Embed" ProgID="Equation.3" ShapeID="_x0000_i1039" DrawAspect="Content" ObjectID="_1685046040" r:id="rId66"/>
              </w:object>
            </w:r>
          </w:p>
        </w:tc>
        <w:tc>
          <w:tcPr>
            <w:tcW w:w="1417" w:type="dxa"/>
            <w:shd w:val="clear" w:color="auto" w:fill="auto"/>
            <w:vAlign w:val="center"/>
          </w:tcPr>
          <w:p w14:paraId="46F4D2F9" w14:textId="77777777"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14:paraId="394E774B" w14:textId="77777777" w:rsidR="00901036" w:rsidRPr="00B04CCA" w:rsidRDefault="00901036" w:rsidP="00AE7521">
            <w:pPr>
              <w:pStyle w:val="aff"/>
              <w:rPr>
                <w:lang w:val="uk-UA"/>
              </w:rPr>
            </w:pPr>
            <w:r w:rsidRPr="00B04CCA">
              <w:rPr>
                <w:lang w:val="uk-UA"/>
              </w:rPr>
              <w:t>182,18</w:t>
            </w:r>
          </w:p>
        </w:tc>
      </w:tr>
    </w:tbl>
    <w:p w14:paraId="3BFE842C" w14:textId="77777777" w:rsidR="002D1CC9" w:rsidRDefault="002D1CC9">
      <w:pPr>
        <w:rPr>
          <w:ins w:id="76" w:author="Hewston Fox" w:date="2021-06-12T23:04:00Z"/>
        </w:rPr>
      </w:pPr>
    </w:p>
    <w:p w14:paraId="2E216932" w14:textId="77777777" w:rsidR="00901036" w:rsidDel="002D1CC9" w:rsidRDefault="00901036" w:rsidP="002D1CC9">
      <w:pPr>
        <w:pStyle w:val="af"/>
        <w:ind w:firstLine="0"/>
        <w:rPr>
          <w:del w:id="77" w:author="Hewston Fox" w:date="2021-06-12T23:03:00Z"/>
        </w:rPr>
        <w:pPrChange w:id="78" w:author="Hewston Fox" w:date="2021-06-12T23:03:00Z">
          <w:pPr>
            <w:pStyle w:val="af"/>
          </w:pPr>
        </w:pPrChange>
      </w:pPr>
    </w:p>
    <w:p w14:paraId="52CD7B81" w14:textId="77777777" w:rsidR="002D1CC9" w:rsidRDefault="002D1CC9">
      <w:pPr>
        <w:rPr>
          <w:ins w:id="79" w:author="Hewston Fox" w:date="2021-06-12T22:58:00Z"/>
          <w:rFonts w:ascii="Times New Roman" w:eastAsiaTheme="minorEastAsia" w:hAnsi="Times New Roman" w:cs="Times New Roman"/>
          <w:b/>
          <w:color w:val="000000" w:themeColor="text1"/>
          <w:spacing w:val="15"/>
          <w:sz w:val="28"/>
          <w:szCs w:val="28"/>
          <w:lang w:val="uk-UA"/>
        </w:rPr>
      </w:pPr>
      <w:bookmarkStart w:id="80" w:name="_Toc74067612"/>
    </w:p>
    <w:p w14:paraId="3007E39F" w14:textId="77777777" w:rsidR="003A3854" w:rsidRDefault="003A3854" w:rsidP="003A3854">
      <w:pPr>
        <w:pStyle w:val="a2"/>
      </w:pPr>
      <w:r w:rsidRPr="003A3854">
        <w:lastRenderedPageBreak/>
        <w:t>Визначення точки беззбитковості</w:t>
      </w:r>
      <w:bookmarkEnd w:id="80"/>
    </w:p>
    <w:p w14:paraId="39B429D9" w14:textId="77777777" w:rsidR="003A3854" w:rsidRDefault="003A3854" w:rsidP="003A3854">
      <w:pPr>
        <w:pStyle w:val="af"/>
      </w:pPr>
      <w: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14:paraId="4FB63090" w14:textId="77777777"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14:paraId="1B71F023" w14:textId="77777777" w:rsidR="003A3854" w:rsidRDefault="003A3854" w:rsidP="003A3854">
      <w:pPr>
        <w:pStyle w:val="af"/>
      </w:pPr>
      <w:r>
        <w:t>Точка беззбитковості</w:t>
      </w:r>
      <w:r w:rsidR="00BD7596">
        <w:t xml:space="preserve"> </w:t>
      </w:r>
      <w:r>
        <w:t>визначається за формулою:</w:t>
      </w:r>
    </w:p>
    <w:p w14:paraId="7D1630CC" w14:textId="77777777" w:rsidR="003A3854" w:rsidRDefault="003A3854" w:rsidP="00121AC4">
      <w:pPr>
        <w:pStyle w:val="afc"/>
      </w:pPr>
      <w:r w:rsidRPr="001007BD">
        <w:object w:dxaOrig="2340" w:dyaOrig="680" w14:anchorId="2094F732">
          <v:shape id="_x0000_i1040" type="#_x0000_t75" style="width:140.75pt;height:39.95pt" o:ole="">
            <v:imagedata r:id="rId67" o:title=""/>
          </v:shape>
          <o:OLEObject Type="Embed" ProgID="Equation.3" ShapeID="_x0000_i1040" DrawAspect="Content" ObjectID="_1685046041" r:id="rId68"/>
        </w:object>
      </w:r>
      <w:r>
        <w:tab/>
      </w:r>
      <w:r>
        <w:tab/>
      </w:r>
      <w:r w:rsidR="00121AC4">
        <w:tab/>
      </w:r>
      <w:r w:rsidR="00121AC4">
        <w:tab/>
      </w:r>
      <w:r>
        <w:t>(5.23)</w:t>
      </w:r>
    </w:p>
    <w:p w14:paraId="575B0A41" w14:textId="77777777" w:rsidR="003A3854" w:rsidRDefault="003A3854" w:rsidP="003A3854">
      <w:pPr>
        <w:pStyle w:val="af"/>
      </w:pPr>
      <w:r>
        <w:t>де К - постійні витрати, грн.;</w:t>
      </w:r>
    </w:p>
    <w:p w14:paraId="5AA53B19" w14:textId="77777777" w:rsidR="003A3854" w:rsidRDefault="003A3854" w:rsidP="003A3854">
      <w:pPr>
        <w:pStyle w:val="af"/>
      </w:pPr>
      <w:r>
        <w:t>ЦВ.Б. - відпускна ціна за одиницю продукції без ПДВ, грн.;</w:t>
      </w:r>
    </w:p>
    <w:p w14:paraId="0FD925F8" w14:textId="77777777" w:rsidR="003A3854" w:rsidRDefault="003A3854" w:rsidP="003A3854">
      <w:pPr>
        <w:pStyle w:val="af"/>
      </w:pPr>
      <w:r>
        <w:t>(ВА + ВТ) - змінні витрати на одиницю продукції.</w:t>
      </w:r>
    </w:p>
    <w:p w14:paraId="1892668D" w14:textId="77777777" w:rsidR="003A3854" w:rsidRDefault="003A3854" w:rsidP="003A3854">
      <w:pPr>
        <w:pStyle w:val="af"/>
      </w:pPr>
      <w:r>
        <w:t>Значення постійних витрат (К) прийняти з таблиці 1.6 для N = 1 шт.</w:t>
      </w:r>
    </w:p>
    <w:p w14:paraId="4374DF54" w14:textId="77777777"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14:paraId="75A86484" w14:textId="77777777" w:rsidR="00E952C9" w:rsidRDefault="00E952C9" w:rsidP="00E952C9">
      <w:pPr>
        <w:pStyle w:val="af"/>
      </w:pPr>
      <w:r>
        <w:t xml:space="preserve">Змінні витрати (ВА + ВТ) прийняти з таблиці 1.6 для N = 1000 шт. </w:t>
      </w:r>
    </w:p>
    <w:p w14:paraId="58251556" w14:textId="77777777"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14:paraId="21B067F9" w14:textId="77777777" w:rsidR="00E952C9" w:rsidRPr="00E952C9" w:rsidRDefault="002D1CC9"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14:paraId="07918C3C" w14:textId="77777777"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14:paraId="75BD85ED" w14:textId="77777777" w:rsidR="00E952C9" w:rsidRPr="004B42EB" w:rsidRDefault="004B42EB" w:rsidP="004B42EB">
      <w:pPr>
        <w:rPr>
          <w:rFonts w:ascii="Times New Roman" w:hAnsi="Times New Roman" w:cs="Times New Roman"/>
          <w:sz w:val="28"/>
          <w:szCs w:val="28"/>
          <w:lang w:val="uk-UA"/>
        </w:rPr>
      </w:pPr>
      <w:r>
        <w:br w:type="page"/>
      </w:r>
    </w:p>
    <w:p w14:paraId="02C7D4C8" w14:textId="77777777"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14:paraId="29780247" w14:textId="77777777" w:rsidTr="001D4B0A">
        <w:tc>
          <w:tcPr>
            <w:tcW w:w="3119" w:type="dxa"/>
            <w:vMerge w:val="restart"/>
            <w:shd w:val="clear" w:color="auto" w:fill="auto"/>
            <w:vAlign w:val="center"/>
          </w:tcPr>
          <w:p w14:paraId="473A9D8D" w14:textId="77777777"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14:paraId="2EBAFA1A" w14:textId="77777777"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14:paraId="561973B0" w14:textId="77777777"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14:paraId="6C90B569" w14:textId="77777777" w:rsidTr="001D4B0A">
        <w:tc>
          <w:tcPr>
            <w:tcW w:w="3119" w:type="dxa"/>
            <w:vMerge/>
            <w:shd w:val="clear" w:color="auto" w:fill="auto"/>
            <w:vAlign w:val="center"/>
          </w:tcPr>
          <w:p w14:paraId="7BFC2160" w14:textId="77777777" w:rsidR="007A6C1A" w:rsidRPr="00AE7521" w:rsidRDefault="007A6C1A" w:rsidP="00AE7521">
            <w:pPr>
              <w:pStyle w:val="aff"/>
              <w:rPr>
                <w:b/>
                <w:lang w:val="uk-UA"/>
              </w:rPr>
            </w:pPr>
          </w:p>
        </w:tc>
        <w:tc>
          <w:tcPr>
            <w:tcW w:w="1984" w:type="dxa"/>
            <w:vMerge/>
            <w:shd w:val="clear" w:color="auto" w:fill="auto"/>
            <w:vAlign w:val="center"/>
          </w:tcPr>
          <w:p w14:paraId="129959F0" w14:textId="77777777" w:rsidR="007A6C1A" w:rsidRPr="00AE7521" w:rsidRDefault="007A6C1A" w:rsidP="00AE7521">
            <w:pPr>
              <w:pStyle w:val="aff"/>
              <w:rPr>
                <w:b/>
                <w:lang w:val="uk-UA"/>
              </w:rPr>
            </w:pPr>
          </w:p>
        </w:tc>
        <w:tc>
          <w:tcPr>
            <w:tcW w:w="4786" w:type="dxa"/>
            <w:gridSpan w:val="2"/>
            <w:shd w:val="clear" w:color="auto" w:fill="auto"/>
            <w:vAlign w:val="center"/>
          </w:tcPr>
          <w:p w14:paraId="201BFB9F" w14:textId="77777777"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14:paraId="6686E7C8" w14:textId="77777777" w:rsidTr="001D4B0A">
        <w:tc>
          <w:tcPr>
            <w:tcW w:w="3119" w:type="dxa"/>
            <w:vMerge/>
            <w:shd w:val="clear" w:color="auto" w:fill="auto"/>
            <w:vAlign w:val="center"/>
          </w:tcPr>
          <w:p w14:paraId="068C7542" w14:textId="77777777" w:rsidR="007A6C1A" w:rsidRPr="00AE7521" w:rsidRDefault="007A6C1A" w:rsidP="00AE7521">
            <w:pPr>
              <w:pStyle w:val="aff"/>
              <w:rPr>
                <w:b/>
                <w:lang w:val="uk-UA"/>
              </w:rPr>
            </w:pPr>
          </w:p>
        </w:tc>
        <w:tc>
          <w:tcPr>
            <w:tcW w:w="1984" w:type="dxa"/>
            <w:vMerge/>
            <w:shd w:val="clear" w:color="auto" w:fill="auto"/>
            <w:vAlign w:val="center"/>
          </w:tcPr>
          <w:p w14:paraId="557B1F0C" w14:textId="77777777" w:rsidR="007A6C1A" w:rsidRPr="00AE7521" w:rsidRDefault="007A6C1A" w:rsidP="00AE7521">
            <w:pPr>
              <w:pStyle w:val="aff"/>
              <w:rPr>
                <w:b/>
                <w:lang w:val="uk-UA"/>
              </w:rPr>
            </w:pPr>
          </w:p>
        </w:tc>
        <w:tc>
          <w:tcPr>
            <w:tcW w:w="1701" w:type="dxa"/>
            <w:shd w:val="clear" w:color="auto" w:fill="auto"/>
            <w:vAlign w:val="center"/>
          </w:tcPr>
          <w:p w14:paraId="6F62E06E" w14:textId="77777777"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14:paraId="3F48CA55" w14:textId="77777777" w:rsidR="007A6C1A" w:rsidRPr="00AE7521" w:rsidRDefault="007A6C1A" w:rsidP="00AE7521">
            <w:pPr>
              <w:pStyle w:val="aff"/>
              <w:rPr>
                <w:b/>
                <w:lang w:val="uk-UA"/>
              </w:rPr>
            </w:pPr>
            <w:r w:rsidRPr="00AE7521">
              <w:rPr>
                <w:b/>
                <w:lang w:val="uk-UA"/>
              </w:rPr>
              <w:t>1000 шт.</w:t>
            </w:r>
          </w:p>
        </w:tc>
      </w:tr>
      <w:tr w:rsidR="007A6C1A" w:rsidRPr="00944B76" w14:paraId="41C04691" w14:textId="77777777" w:rsidTr="001D4B0A">
        <w:tc>
          <w:tcPr>
            <w:tcW w:w="3119" w:type="dxa"/>
            <w:shd w:val="clear" w:color="auto" w:fill="auto"/>
            <w:vAlign w:val="center"/>
          </w:tcPr>
          <w:p w14:paraId="6076D9BE" w14:textId="77777777"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14:paraId="4A8C320D" w14:textId="77777777" w:rsidR="007A6C1A" w:rsidRPr="00B04CCA" w:rsidRDefault="007A6C1A" w:rsidP="00AE7521">
            <w:pPr>
              <w:pStyle w:val="aff"/>
              <w:rPr>
                <w:lang w:val="uk-UA"/>
              </w:rPr>
            </w:pPr>
            <w:r w:rsidRPr="00B04CCA">
              <w:rPr>
                <w:lang w:val="uk-UA"/>
              </w:rPr>
              <w:t>К</w:t>
            </w:r>
          </w:p>
        </w:tc>
        <w:tc>
          <w:tcPr>
            <w:tcW w:w="1701" w:type="dxa"/>
            <w:shd w:val="clear" w:color="auto" w:fill="auto"/>
            <w:vAlign w:val="center"/>
          </w:tcPr>
          <w:p w14:paraId="7F69095D"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7B994385" w14:textId="77777777"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14:paraId="71087D57" w14:textId="77777777" w:rsidTr="001D4B0A">
        <w:tc>
          <w:tcPr>
            <w:tcW w:w="3119" w:type="dxa"/>
            <w:shd w:val="clear" w:color="auto" w:fill="auto"/>
            <w:vAlign w:val="center"/>
          </w:tcPr>
          <w:p w14:paraId="08600F42" w14:textId="77777777"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14:paraId="6835FDA3"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14:paraId="7A504BED" w14:textId="77777777" w:rsidR="007A6C1A" w:rsidRPr="00B04CCA" w:rsidRDefault="007A6C1A" w:rsidP="00AE7521">
            <w:pPr>
              <w:pStyle w:val="aff"/>
              <w:rPr>
                <w:lang w:val="uk-UA"/>
              </w:rPr>
            </w:pPr>
            <w:r w:rsidRPr="00B04CCA">
              <w:rPr>
                <w:lang w:val="uk-UA"/>
              </w:rPr>
              <w:t>-</w:t>
            </w:r>
          </w:p>
        </w:tc>
        <w:tc>
          <w:tcPr>
            <w:tcW w:w="3085" w:type="dxa"/>
            <w:shd w:val="clear" w:color="auto" w:fill="auto"/>
            <w:vAlign w:val="center"/>
          </w:tcPr>
          <w:p w14:paraId="757DAAA5" w14:textId="77777777" w:rsidR="007A6C1A" w:rsidRPr="00B04CCA" w:rsidRDefault="007A6C1A" w:rsidP="00AE7521">
            <w:pPr>
              <w:pStyle w:val="aff"/>
              <w:rPr>
                <w:lang w:val="uk-UA"/>
              </w:rPr>
            </w:pPr>
            <w:r w:rsidRPr="00B04CCA">
              <w:rPr>
                <w:lang w:val="uk-UA"/>
              </w:rPr>
              <w:t>999*32,16=32127,84</w:t>
            </w:r>
          </w:p>
        </w:tc>
      </w:tr>
      <w:tr w:rsidR="007A6C1A" w:rsidRPr="00944B76" w14:paraId="021FCF3A" w14:textId="77777777" w:rsidTr="001D4B0A">
        <w:tc>
          <w:tcPr>
            <w:tcW w:w="3119" w:type="dxa"/>
            <w:shd w:val="clear" w:color="auto" w:fill="auto"/>
            <w:vAlign w:val="center"/>
          </w:tcPr>
          <w:p w14:paraId="6DBD671E" w14:textId="77777777"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14:paraId="1629D520"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14:paraId="5DE1DD67"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3CF79BC6" w14:textId="77777777" w:rsidR="007A6C1A" w:rsidRPr="00B04CCA" w:rsidRDefault="007A6C1A" w:rsidP="00AE7521">
            <w:pPr>
              <w:pStyle w:val="aff"/>
              <w:rPr>
                <w:lang w:val="uk-UA"/>
              </w:rPr>
            </w:pPr>
            <w:r w:rsidRPr="00B04CCA">
              <w:rPr>
                <w:lang w:val="uk-UA"/>
              </w:rPr>
              <w:t>80325+32127,84=112452,84</w:t>
            </w:r>
          </w:p>
        </w:tc>
      </w:tr>
      <w:tr w:rsidR="007A6C1A" w:rsidRPr="00944B76" w14:paraId="28DC40BE" w14:textId="77777777" w:rsidTr="001D4B0A">
        <w:tc>
          <w:tcPr>
            <w:tcW w:w="3119" w:type="dxa"/>
            <w:shd w:val="clear" w:color="auto" w:fill="auto"/>
            <w:vAlign w:val="center"/>
          </w:tcPr>
          <w:p w14:paraId="195DA4D0"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14:paraId="388870A5"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65563372" w14:textId="77777777"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14:paraId="37007D86" w14:textId="77777777" w:rsidR="007A6C1A" w:rsidRPr="00B04CCA" w:rsidRDefault="007A6C1A" w:rsidP="00AE7521">
            <w:pPr>
              <w:pStyle w:val="aff"/>
              <w:rPr>
                <w:lang w:val="uk-UA"/>
              </w:rPr>
            </w:pPr>
            <w:r w:rsidRPr="00B04CCA">
              <w:rPr>
                <w:lang w:val="uk-UA"/>
              </w:rPr>
              <w:t>151,81*1000=151810</w:t>
            </w:r>
          </w:p>
        </w:tc>
      </w:tr>
      <w:tr w:rsidR="007A6C1A" w:rsidRPr="00944B76" w14:paraId="49953393" w14:textId="77777777" w:rsidTr="001D4B0A">
        <w:tc>
          <w:tcPr>
            <w:tcW w:w="3119" w:type="dxa"/>
            <w:shd w:val="clear" w:color="auto" w:fill="auto"/>
            <w:vAlign w:val="center"/>
          </w:tcPr>
          <w:p w14:paraId="24AC824E"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14:paraId="090FB68B"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3ADA9B8F" w14:textId="77777777"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14:paraId="6F8E851A" w14:textId="77777777" w:rsidR="007A6C1A" w:rsidRPr="00B04CCA" w:rsidRDefault="007A6C1A" w:rsidP="00AE7521">
            <w:pPr>
              <w:pStyle w:val="aff"/>
              <w:rPr>
                <w:lang w:val="uk-UA"/>
              </w:rPr>
            </w:pPr>
            <w:r w:rsidRPr="00B04CCA">
              <w:rPr>
                <w:lang w:val="uk-UA"/>
              </w:rPr>
              <w:t>120000</w:t>
            </w:r>
          </w:p>
        </w:tc>
      </w:tr>
    </w:tbl>
    <w:p w14:paraId="7BE8756D" w14:textId="77777777" w:rsidR="00E952C9" w:rsidRDefault="00E952C9" w:rsidP="00E952C9">
      <w:pPr>
        <w:pStyle w:val="af"/>
      </w:pPr>
    </w:p>
    <w:p w14:paraId="1FEDCD70" w14:textId="77777777"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14:paraId="00EEF877" w14:textId="77777777" w:rsidR="00D54036" w:rsidRDefault="00D54036" w:rsidP="00D54036">
      <w:pPr>
        <w:pStyle w:val="af"/>
      </w:pPr>
      <w:r>
        <w:t xml:space="preserve">На графіку показати лінії залежності від обсягу замовлень: </w:t>
      </w:r>
    </w:p>
    <w:p w14:paraId="6ABE983D" w14:textId="77777777" w:rsidR="00D54036" w:rsidRDefault="00D54036" w:rsidP="00D54036">
      <w:pPr>
        <w:pStyle w:val="a4"/>
      </w:pPr>
      <w:r>
        <w:t>постійних витрат;</w:t>
      </w:r>
    </w:p>
    <w:p w14:paraId="2CE3400B" w14:textId="77777777" w:rsidR="00D54036" w:rsidRDefault="00D54036" w:rsidP="00D54036">
      <w:pPr>
        <w:pStyle w:val="a4"/>
      </w:pPr>
      <w:r>
        <w:t>змінних витрат;</w:t>
      </w:r>
    </w:p>
    <w:p w14:paraId="251CA9CF" w14:textId="77777777" w:rsidR="007A6C1A" w:rsidRDefault="00D54036" w:rsidP="00D54036">
      <w:pPr>
        <w:pStyle w:val="a4"/>
      </w:pPr>
      <w:r>
        <w:t>валових витрат;</w:t>
      </w:r>
    </w:p>
    <w:p w14:paraId="57AB2C6F" w14:textId="77777777" w:rsidR="00D54036" w:rsidRDefault="00D54036" w:rsidP="00D54036">
      <w:pPr>
        <w:pStyle w:val="af"/>
      </w:pPr>
    </w:p>
    <w:p w14:paraId="5CD48E0A" w14:textId="77777777" w:rsidR="008B26EF" w:rsidRDefault="008B26EF" w:rsidP="008B26EF">
      <w:pPr>
        <w:pStyle w:val="af4"/>
      </w:pPr>
      <w:r>
        <w:rPr>
          <w:lang w:val="ru-RU"/>
        </w:rPr>
        <w:drawing>
          <wp:inline distT="0" distB="0" distL="0" distR="0" wp14:anchorId="0DDC0F56" wp14:editId="4E45055F">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15A0F2A" w14:textId="77777777"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14:paraId="5704AFEC" w14:textId="77777777"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14:paraId="69DDDFA0" w14:textId="77777777" w:rsidR="00922993" w:rsidRPr="00EA646E" w:rsidRDefault="002D1CC9"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14:paraId="7FD8F6BB" w14:textId="77777777" w:rsidR="00EA646E" w:rsidRDefault="00EA646E" w:rsidP="00EA646E">
      <w:pPr>
        <w:pStyle w:val="a2"/>
      </w:pPr>
      <w:bookmarkStart w:id="81" w:name="_Toc74067613"/>
      <w:r w:rsidRPr="00EA646E">
        <w:t>Обґрунтування використання програмного продукту</w:t>
      </w:r>
      <w:bookmarkEnd w:id="81"/>
    </w:p>
    <w:p w14:paraId="417E5C92" w14:textId="77777777"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27B2119A" w14:textId="77777777" w:rsidR="00EA646E" w:rsidRDefault="00DD047A" w:rsidP="00DD047A">
      <w:pPr>
        <w:pStyle w:val="af"/>
      </w:pPr>
      <w:r>
        <w:t>Річний економічний ефект визначається за формулою:</w:t>
      </w:r>
    </w:p>
    <w:p w14:paraId="7559FC23" w14:textId="77777777"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14:paraId="182AB797" w14:textId="77777777"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14:paraId="39D1CC7C" w14:textId="77777777" w:rsidR="00DD047A" w:rsidRDefault="00DD047A" w:rsidP="00DD047A">
      <w:pPr>
        <w:pStyle w:val="af"/>
      </w:pPr>
      <w:proofErr w:type="spellStart"/>
      <w:r>
        <w:t>Впр.н</w:t>
      </w:r>
      <w:proofErr w:type="spellEnd"/>
      <w:r>
        <w:t>. - приведені витрати при використанні нового ПЗ, грн.;</w:t>
      </w:r>
    </w:p>
    <w:p w14:paraId="409E8677" w14:textId="77777777" w:rsidR="00DD047A" w:rsidRDefault="00DD047A" w:rsidP="00121AC4">
      <w:pPr>
        <w:pStyle w:val="afc"/>
      </w:pPr>
      <w:r>
        <w:t xml:space="preserve">Впр = С + Ен · Кпр </w:t>
      </w:r>
      <w:r>
        <w:tab/>
      </w:r>
      <w:r w:rsidR="00121AC4">
        <w:tab/>
      </w:r>
      <w:r w:rsidR="00121AC4">
        <w:tab/>
      </w:r>
      <w:r w:rsidR="00121AC4">
        <w:tab/>
      </w:r>
      <w:r>
        <w:t>(5.27)</w:t>
      </w:r>
    </w:p>
    <w:p w14:paraId="1C995FC5" w14:textId="77777777" w:rsidR="00DD047A" w:rsidRDefault="00DD047A" w:rsidP="00DD047A">
      <w:pPr>
        <w:pStyle w:val="af"/>
      </w:pPr>
      <w:r>
        <w:t>де С - собівартість використання</w:t>
      </w:r>
      <w:r w:rsidR="00BD7596">
        <w:t xml:space="preserve"> </w:t>
      </w:r>
      <w:r>
        <w:t>ПЗ з розв’язання задачі, грн.;</w:t>
      </w:r>
    </w:p>
    <w:p w14:paraId="42FBC88E" w14:textId="77777777" w:rsidR="00DD047A" w:rsidRDefault="00DD047A" w:rsidP="00DD047A">
      <w:pPr>
        <w:pStyle w:val="af"/>
      </w:pPr>
      <w:proofErr w:type="spellStart"/>
      <w:r>
        <w:t>Ен</w:t>
      </w:r>
      <w:proofErr w:type="spellEnd"/>
      <w:r>
        <w:t xml:space="preserve"> - нормативний коефіцієнт економічної ефективності;</w:t>
      </w:r>
    </w:p>
    <w:p w14:paraId="5049CE12" w14:textId="77777777" w:rsidR="00DD047A" w:rsidRDefault="00DD047A" w:rsidP="00DD047A">
      <w:pPr>
        <w:pStyle w:val="af"/>
      </w:pPr>
      <w:r>
        <w:t>К - сума капітальних вкладень.</w:t>
      </w:r>
    </w:p>
    <w:p w14:paraId="3A736441" w14:textId="77777777"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14:paraId="77D9D1AD" w14:textId="77777777" w:rsidR="00DD047A" w:rsidRDefault="00DD047A" w:rsidP="00DD047A">
      <w:pPr>
        <w:pStyle w:val="af"/>
      </w:pPr>
      <w:r>
        <w:t xml:space="preserve">Для виконання таких розрахунків в даному дипломному проекті відсутні вихідні дані. </w:t>
      </w:r>
    </w:p>
    <w:p w14:paraId="7A4DBF4C" w14:textId="77777777"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14:paraId="13B0C4B7" w14:textId="77777777" w:rsidR="00DD047A" w:rsidRDefault="00DD047A" w:rsidP="00DD047A">
      <w:pPr>
        <w:pStyle w:val="a4"/>
      </w:pPr>
      <w:r>
        <w:t>скоротити терміни виконання робіт;</w:t>
      </w:r>
    </w:p>
    <w:p w14:paraId="7F776EED" w14:textId="77777777" w:rsidR="00DD047A" w:rsidRDefault="00DD047A" w:rsidP="00DD047A">
      <w:pPr>
        <w:pStyle w:val="a4"/>
      </w:pPr>
      <w:r>
        <w:t>усунути помилки в роботі;</w:t>
      </w:r>
    </w:p>
    <w:p w14:paraId="23E7811F" w14:textId="77777777" w:rsidR="00DD047A" w:rsidRDefault="00DD047A" w:rsidP="00DD047A">
      <w:pPr>
        <w:pStyle w:val="a4"/>
      </w:pPr>
      <w:r>
        <w:t>зменшити навантаження на працівників;</w:t>
      </w:r>
    </w:p>
    <w:p w14:paraId="03514208" w14:textId="77777777" w:rsidR="00DD047A" w:rsidRDefault="00DD047A" w:rsidP="00DD047A">
      <w:pPr>
        <w:pStyle w:val="a4"/>
      </w:pPr>
      <w:r>
        <w:t>підвищити загальну культуру виконання робіт;</w:t>
      </w:r>
    </w:p>
    <w:p w14:paraId="5F5ED01F" w14:textId="77777777" w:rsidR="00DD047A" w:rsidRDefault="00DD047A" w:rsidP="00DD047A">
      <w:pPr>
        <w:pStyle w:val="a4"/>
      </w:pPr>
      <w:r>
        <w:t>скоротити окремі види ресурсів.</w:t>
      </w:r>
    </w:p>
    <w:p w14:paraId="72DDCDCE" w14:textId="77777777" w:rsidR="00534C65" w:rsidRDefault="00534C65">
      <w:pPr>
        <w:rPr>
          <w:ins w:id="82" w:author="Hewston Fox" w:date="2021-06-12T23:10:00Z"/>
          <w:rFonts w:ascii="Times New Roman" w:eastAsiaTheme="minorEastAsia" w:hAnsi="Times New Roman" w:cs="Times New Roman"/>
          <w:b/>
          <w:color w:val="000000" w:themeColor="text1"/>
          <w:spacing w:val="15"/>
          <w:sz w:val="28"/>
          <w:szCs w:val="28"/>
          <w:lang w:val="uk-UA"/>
        </w:rPr>
      </w:pPr>
      <w:bookmarkStart w:id="83" w:name="_Toc74067614"/>
      <w:ins w:id="84" w:author="Hewston Fox" w:date="2021-06-12T23:10:00Z">
        <w:r>
          <w:br w:type="page"/>
        </w:r>
      </w:ins>
    </w:p>
    <w:p w14:paraId="53631D57" w14:textId="7AF70DEA" w:rsidR="00DD047A" w:rsidRDefault="00DD047A" w:rsidP="00DD047A">
      <w:pPr>
        <w:pStyle w:val="a2"/>
      </w:pPr>
      <w:r>
        <w:lastRenderedPageBreak/>
        <w:t>Висновок</w:t>
      </w:r>
      <w:bookmarkEnd w:id="83"/>
    </w:p>
    <w:p w14:paraId="1C69688D" w14:textId="77777777" w:rsidR="00DD047A" w:rsidRDefault="00DD047A" w:rsidP="00DD047A">
      <w:pPr>
        <w:pStyle w:val="af"/>
      </w:pPr>
      <w:r>
        <w:t>Трудомісткість проекту 357 годин.</w:t>
      </w:r>
    </w:p>
    <w:p w14:paraId="12DCA9D0" w14:textId="77777777" w:rsidR="00DD047A" w:rsidRDefault="00DD047A" w:rsidP="00DD047A">
      <w:pPr>
        <w:pStyle w:val="af"/>
      </w:pPr>
      <w:r>
        <w:t>Кількість виконавців 1 особа.</w:t>
      </w:r>
    </w:p>
    <w:p w14:paraId="366B5A11" w14:textId="77777777" w:rsidR="00DD047A" w:rsidRDefault="00DD047A" w:rsidP="00DD047A">
      <w:pPr>
        <w:pStyle w:val="af"/>
      </w:pPr>
      <w:r>
        <w:t>Кошторисна вартість розробки при замовленні 1 шт. 80325 грн.</w:t>
      </w:r>
    </w:p>
    <w:p w14:paraId="4F6B1F48" w14:textId="77777777" w:rsidR="00DD047A" w:rsidRDefault="00DD047A" w:rsidP="00DD047A">
      <w:pPr>
        <w:pStyle w:val="af"/>
      </w:pPr>
      <w:r>
        <w:t>Кошторисна вартість розробки при замовленні 1000 шт. 112453 грн.</w:t>
      </w:r>
    </w:p>
    <w:p w14:paraId="5B9BF694" w14:textId="77777777" w:rsidR="00DD047A" w:rsidRDefault="00DD047A" w:rsidP="00DD047A">
      <w:pPr>
        <w:pStyle w:val="af"/>
      </w:pPr>
      <w:r>
        <w:t>Ціна програмного продукту (без ПДВ) 108438,75 грн. при замовленні 1</w:t>
      </w:r>
      <w:del w:id="85" w:author="Hewston Fox" w:date="2021-06-12T23:10:00Z">
        <w:r w:rsidDel="00534C65">
          <w:delText xml:space="preserve"> </w:delText>
        </w:r>
      </w:del>
      <w:r>
        <w:t>шт.</w:t>
      </w:r>
    </w:p>
    <w:p w14:paraId="094F7B6A" w14:textId="77777777" w:rsidR="00DD047A" w:rsidRDefault="00DD047A" w:rsidP="00DD047A">
      <w:pPr>
        <w:pStyle w:val="af"/>
      </w:pPr>
      <w:r>
        <w:t>Ціна програмного продукту (без ПДВ) 151,81 грн. при замовленні 1000 шт.</w:t>
      </w:r>
    </w:p>
    <w:p w14:paraId="493E3759" w14:textId="77777777" w:rsidR="00DD047A" w:rsidRDefault="00DD047A" w:rsidP="00DD047A">
      <w:pPr>
        <w:pStyle w:val="af"/>
      </w:pPr>
      <w:r>
        <w:t>Точка беззбитковості 671 шт. при ціні 151,81 грн.</w:t>
      </w:r>
    </w:p>
    <w:p w14:paraId="72DE20C1" w14:textId="77777777" w:rsidR="00DD047A" w:rsidRDefault="00DD047A" w:rsidP="00DD047A">
      <w:pPr>
        <w:pStyle w:val="af"/>
      </w:pPr>
      <w:r>
        <w:t>Точка беззбитковості 914 шт. при ціні 120 грн.</w:t>
      </w:r>
    </w:p>
    <w:p w14:paraId="4E9B7AA2" w14:textId="77777777" w:rsidR="00F940E9" w:rsidRDefault="00F940E9">
      <w:pPr>
        <w:rPr>
          <w:rFonts w:ascii="Times New Roman" w:hAnsi="Times New Roman" w:cs="Times New Roman"/>
          <w:sz w:val="28"/>
          <w:szCs w:val="28"/>
        </w:rPr>
      </w:pPr>
      <w:r>
        <w:br w:type="page"/>
      </w:r>
    </w:p>
    <w:p w14:paraId="3DBC6FB2" w14:textId="77777777" w:rsidR="00DD047A" w:rsidRDefault="005F5A86" w:rsidP="00F940E9">
      <w:pPr>
        <w:pStyle w:val="a1"/>
      </w:pPr>
      <w:bookmarkStart w:id="86" w:name="_Toc74067615"/>
      <w:r>
        <w:lastRenderedPageBreak/>
        <w:t>Охорона праці та навколишнього середовища</w:t>
      </w:r>
      <w:bookmarkEnd w:id="86"/>
    </w:p>
    <w:p w14:paraId="0115C726" w14:textId="77777777" w:rsidR="00F940E9" w:rsidRDefault="00F940E9" w:rsidP="00F940E9">
      <w:pPr>
        <w:pStyle w:val="a2"/>
      </w:pPr>
      <w:bookmarkStart w:id="87" w:name="_Toc74067616"/>
      <w:r w:rsidRPr="00F940E9">
        <w:t>Загальні положення охорони праці</w:t>
      </w:r>
      <w:bookmarkEnd w:id="87"/>
    </w:p>
    <w:p w14:paraId="3B85BB38" w14:textId="77777777"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14:paraId="146C38F3" w14:textId="77777777"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14:paraId="16D18CE9" w14:textId="77777777"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14:paraId="001776D4" w14:textId="77777777" w:rsidR="00B04CCA" w:rsidRDefault="00B04CCA" w:rsidP="00B04CCA">
      <w:pPr>
        <w:pStyle w:val="af"/>
      </w:pPr>
    </w:p>
    <w:p w14:paraId="1F364EA0" w14:textId="77777777"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14:paraId="58C970C2" w14:textId="77777777" w:rsidTr="00531853">
        <w:trPr>
          <w:trHeight w:val="839"/>
        </w:trPr>
        <w:tc>
          <w:tcPr>
            <w:tcW w:w="567" w:type="dxa"/>
          </w:tcPr>
          <w:p w14:paraId="01731F08"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14:paraId="387A1AEC" w14:textId="77777777"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14:paraId="3F679F3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14:paraId="05549B6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14:paraId="19D9EF9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14:paraId="40B5EB02" w14:textId="77777777" w:rsidTr="00531853">
        <w:trPr>
          <w:trHeight w:val="205"/>
        </w:trPr>
        <w:tc>
          <w:tcPr>
            <w:tcW w:w="567" w:type="dxa"/>
          </w:tcPr>
          <w:p w14:paraId="42F7BAD0"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34C68C77"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14:paraId="40076EF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14:paraId="783913B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14:paraId="72C48474" w14:textId="77777777" w:rsidTr="00531853">
        <w:trPr>
          <w:trHeight w:val="205"/>
        </w:trPr>
        <w:tc>
          <w:tcPr>
            <w:tcW w:w="567" w:type="dxa"/>
          </w:tcPr>
          <w:p w14:paraId="1E058711"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551B5AC3"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14:paraId="1575BE8A"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14:paraId="611B637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14:paraId="4D0F60EB" w14:textId="77777777" w:rsidTr="00531853">
        <w:trPr>
          <w:trHeight w:val="205"/>
        </w:trPr>
        <w:tc>
          <w:tcPr>
            <w:tcW w:w="567" w:type="dxa"/>
          </w:tcPr>
          <w:p w14:paraId="781A525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14:paraId="24D6E6A6"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14:paraId="635B239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14:paraId="3A70C43A"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14:paraId="1324A849"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14:paraId="0058A961"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14:paraId="64668BD5"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14:paraId="4A46DCDD" w14:textId="77777777" w:rsidTr="00531853">
        <w:trPr>
          <w:trHeight w:val="205"/>
        </w:trPr>
        <w:tc>
          <w:tcPr>
            <w:tcW w:w="567" w:type="dxa"/>
          </w:tcPr>
          <w:p w14:paraId="6205E6D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14:paraId="1776C82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14:paraId="42E8B95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751BE5A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12.1.003-83,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14:paraId="1033C9F5" w14:textId="77777777" w:rsidTr="00531853">
        <w:trPr>
          <w:trHeight w:val="205"/>
        </w:trPr>
        <w:tc>
          <w:tcPr>
            <w:tcW w:w="567" w:type="dxa"/>
          </w:tcPr>
          <w:p w14:paraId="1B93DAF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14:paraId="1244C11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14:paraId="72AFD356"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5E4B777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12.1.012-90,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14:paraId="7434CC1C" w14:textId="77777777" w:rsidTr="00531853">
        <w:trPr>
          <w:trHeight w:val="205"/>
        </w:trPr>
        <w:tc>
          <w:tcPr>
            <w:tcW w:w="567" w:type="dxa"/>
          </w:tcPr>
          <w:p w14:paraId="2DD783C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14:paraId="3FE7904F" w14:textId="77777777"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магнітних випромінювань</w:t>
            </w:r>
          </w:p>
        </w:tc>
        <w:tc>
          <w:tcPr>
            <w:tcW w:w="2919" w:type="dxa"/>
            <w:vAlign w:val="center"/>
          </w:tcPr>
          <w:p w14:paraId="3197FBD2"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14:paraId="2EA467F4"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12.1.006-84,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bl>
    <w:p w14:paraId="28875186" w14:textId="77777777" w:rsidR="00B04CCA" w:rsidRDefault="00B04CCA" w:rsidP="00B04CCA">
      <w:pPr>
        <w:pStyle w:val="af"/>
      </w:pPr>
    </w:p>
    <w:p w14:paraId="6A4F4530" w14:textId="77777777" w:rsidR="00531853" w:rsidRDefault="00531853" w:rsidP="00531853">
      <w:pPr>
        <w:pStyle w:val="af"/>
      </w:pPr>
      <w:r>
        <w:lastRenderedPageBreak/>
        <w:t>Організація робочого місця передбачає:</w:t>
      </w:r>
    </w:p>
    <w:p w14:paraId="7E1E3586" w14:textId="77777777" w:rsidR="00531853" w:rsidRDefault="00531853" w:rsidP="00531853">
      <w:pPr>
        <w:pStyle w:val="a4"/>
      </w:pPr>
      <w:r>
        <w:t>правильне розміщення робочого місця у виробничому приміщенні;</w:t>
      </w:r>
    </w:p>
    <w:p w14:paraId="67F855E1" w14:textId="77777777"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14:paraId="3D0390D9" w14:textId="77777777" w:rsidR="00531853" w:rsidRDefault="00531853" w:rsidP="00531853">
      <w:pPr>
        <w:pStyle w:val="a4"/>
      </w:pPr>
      <w:r>
        <w:t xml:space="preserve">вибір </w:t>
      </w:r>
      <w:proofErr w:type="spellStart"/>
      <w:r>
        <w:t>ергономічно</w:t>
      </w:r>
      <w:proofErr w:type="spellEnd"/>
      <w:r>
        <w:t>-обґрунтованих меблів;</w:t>
      </w:r>
    </w:p>
    <w:p w14:paraId="4CD8B530" w14:textId="77777777" w:rsidR="00531853" w:rsidRDefault="00531853" w:rsidP="00531853">
      <w:pPr>
        <w:pStyle w:val="a4"/>
      </w:pPr>
      <w:r>
        <w:t>раціональну розстановку обладнання на робочому місці;</w:t>
      </w:r>
    </w:p>
    <w:p w14:paraId="30ABE2E8" w14:textId="77777777" w:rsidR="00531853" w:rsidRDefault="00531853" w:rsidP="00531853">
      <w:pPr>
        <w:pStyle w:val="a4"/>
      </w:pPr>
      <w:r>
        <w:t>урахування характеру та особливостей трудової діяльності.</w:t>
      </w:r>
    </w:p>
    <w:p w14:paraId="4D2CAA68" w14:textId="77777777"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14:paraId="4592469A" w14:textId="77777777" w:rsidR="00F940E9" w:rsidRDefault="00F940E9" w:rsidP="00DE7B16">
      <w:pPr>
        <w:pStyle w:val="a2"/>
      </w:pPr>
      <w:bookmarkStart w:id="88" w:name="_Toc74067617"/>
      <w:r w:rsidRPr="00F940E9">
        <w:t>Аналіз умов праці</w:t>
      </w:r>
      <w:bookmarkEnd w:id="88"/>
    </w:p>
    <w:p w14:paraId="17AB4E3A" w14:textId="77777777" w:rsidR="00F940E9" w:rsidRDefault="00F940E9" w:rsidP="00F940E9">
      <w:pPr>
        <w:pStyle w:val="a3"/>
      </w:pPr>
      <w:bookmarkStart w:id="89" w:name="_Toc74067618"/>
      <w:r w:rsidRPr="00F940E9">
        <w:t>Вимоги до приміщення при експлуатації ПК</w:t>
      </w:r>
      <w:bookmarkEnd w:id="89"/>
    </w:p>
    <w:p w14:paraId="21E4B71A" w14:textId="77777777" w:rsidR="002B552F" w:rsidRDefault="002B552F" w:rsidP="002B552F">
      <w:pPr>
        <w:pStyle w:val="af"/>
      </w:pPr>
      <w:r>
        <w:t>Аналіз умов праці починається з опису виробничого приміщення.</w:t>
      </w:r>
    </w:p>
    <w:p w14:paraId="5E51247B" w14:textId="77777777"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14:paraId="69F159D3" w14:textId="77777777" w:rsidR="00F940E9" w:rsidRDefault="002B552F" w:rsidP="002B552F">
      <w:pPr>
        <w:pStyle w:val="af"/>
      </w:pPr>
      <w:r>
        <w:t>Загальна характеристика офісного приміщення наведена у таблиці 6.2.</w:t>
      </w:r>
    </w:p>
    <w:p w14:paraId="6B0FD701" w14:textId="77777777" w:rsidR="002B552F" w:rsidRDefault="002B552F" w:rsidP="002B552F">
      <w:pPr>
        <w:pStyle w:val="af"/>
      </w:pPr>
    </w:p>
    <w:p w14:paraId="59B83C05" w14:textId="77777777"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4D2F6E1" w14:textId="77777777" w:rsidTr="001228AE">
        <w:trPr>
          <w:trHeight w:val="874"/>
        </w:trPr>
        <w:tc>
          <w:tcPr>
            <w:tcW w:w="880" w:type="dxa"/>
            <w:vAlign w:val="center"/>
          </w:tcPr>
          <w:p w14:paraId="0BE372F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14:paraId="2FBF58A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14:paraId="5ABA0651" w14:textId="77777777"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14:paraId="2D913BFA"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14:paraId="37B6A489"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14:paraId="75963241" w14:textId="77777777" w:rsidTr="00E00090">
        <w:trPr>
          <w:trHeight w:val="164"/>
        </w:trPr>
        <w:tc>
          <w:tcPr>
            <w:tcW w:w="880" w:type="dxa"/>
          </w:tcPr>
          <w:p w14:paraId="5C561125"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6CDC9892"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14:paraId="65D61AF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14:paraId="61D54E5E"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14:paraId="4F2C67C8"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14:paraId="4248A27B" w14:textId="77777777" w:rsidTr="00D528B5">
        <w:trPr>
          <w:trHeight w:val="848"/>
        </w:trPr>
        <w:tc>
          <w:tcPr>
            <w:tcW w:w="880" w:type="dxa"/>
            <w:vAlign w:val="center"/>
          </w:tcPr>
          <w:p w14:paraId="1E12D63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53B08CFD"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14:paraId="371DA8AB" w14:textId="77777777"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14:paraId="07DC6B09"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14:paraId="2E02F39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14:paraId="6FEC47AF" w14:textId="77777777" w:rsidTr="00D528B5">
        <w:trPr>
          <w:trHeight w:val="595"/>
        </w:trPr>
        <w:tc>
          <w:tcPr>
            <w:tcW w:w="880" w:type="dxa"/>
            <w:vAlign w:val="center"/>
          </w:tcPr>
          <w:p w14:paraId="778E175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14:paraId="2122F3A0"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14:paraId="54E8F47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14:paraId="07F6C9E1"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14:paraId="21AB780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14:paraId="4A27B234" w14:textId="77777777"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14:paraId="536719FD" w14:textId="77777777" w:rsidTr="005B6718">
        <w:trPr>
          <w:trHeight w:val="972"/>
        </w:trPr>
        <w:tc>
          <w:tcPr>
            <w:tcW w:w="880" w:type="dxa"/>
            <w:vAlign w:val="center"/>
          </w:tcPr>
          <w:p w14:paraId="5686F9C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14:paraId="13288AFB"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14:paraId="15686A3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14:paraId="61BEBDAE"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14:paraId="6D7F9AE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14:paraId="2796AA62" w14:textId="77777777" w:rsidTr="005B6718">
        <w:trPr>
          <w:trHeight w:val="956"/>
        </w:trPr>
        <w:tc>
          <w:tcPr>
            <w:tcW w:w="880" w:type="dxa"/>
            <w:vAlign w:val="center"/>
          </w:tcPr>
          <w:p w14:paraId="355CD90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14:paraId="45FF8EE8"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14:paraId="781A232F"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14:paraId="1DC4B82A"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14:paraId="1ED9E0E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14:paraId="5A13339D" w14:textId="77777777"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EEF8529" w14:textId="77777777" w:rsidTr="00E00090">
        <w:trPr>
          <w:trHeight w:val="524"/>
        </w:trPr>
        <w:tc>
          <w:tcPr>
            <w:tcW w:w="880" w:type="dxa"/>
            <w:vAlign w:val="center"/>
          </w:tcPr>
          <w:p w14:paraId="2DAFE8DA"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14:paraId="5084AC5D"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14:paraId="0CD55C55"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14:paraId="7043D59C"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14:paraId="7566AC5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D18EA80" w14:textId="77777777" w:rsidTr="00E00090">
        <w:trPr>
          <w:trHeight w:val="524"/>
        </w:trPr>
        <w:tc>
          <w:tcPr>
            <w:tcW w:w="880" w:type="dxa"/>
            <w:vAlign w:val="center"/>
          </w:tcPr>
          <w:p w14:paraId="45D46F3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14:paraId="01BAFABB"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14:paraId="7D318D6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14:paraId="710BA953"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14:paraId="676BC95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14:paraId="6E686F53" w14:textId="77777777" w:rsidTr="00E00090">
        <w:trPr>
          <w:trHeight w:val="524"/>
        </w:trPr>
        <w:tc>
          <w:tcPr>
            <w:tcW w:w="880" w:type="dxa"/>
            <w:vAlign w:val="center"/>
          </w:tcPr>
          <w:p w14:paraId="2FE8F1B0"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14:paraId="168CC7D4"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14:paraId="31DAD02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14:paraId="3270549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14:paraId="1A69F85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906ACA0" w14:textId="77777777" w:rsidTr="00E00090">
        <w:trPr>
          <w:trHeight w:val="524"/>
        </w:trPr>
        <w:tc>
          <w:tcPr>
            <w:tcW w:w="880" w:type="dxa"/>
            <w:vAlign w:val="center"/>
          </w:tcPr>
          <w:p w14:paraId="3783C7E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14:paraId="5599A3D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14:paraId="022F59A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14:paraId="6D8F40BE"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14:paraId="2BB3BA81"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14:paraId="00192DBA" w14:textId="77777777" w:rsidR="002B552F" w:rsidRDefault="002B552F" w:rsidP="002B552F">
      <w:pPr>
        <w:pStyle w:val="af"/>
      </w:pPr>
    </w:p>
    <w:p w14:paraId="60FBE381" w14:textId="77777777"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 xml:space="preserve">-96 и </w:t>
      </w:r>
      <w:proofErr w:type="spellStart"/>
      <w:r w:rsidRPr="002B552F">
        <w:t>СанПіН</w:t>
      </w:r>
      <w:proofErr w:type="spellEnd"/>
      <w:r w:rsidRPr="002B552F">
        <w:t xml:space="preserve"> 2.2.2./2.4.1340-03</w:t>
      </w:r>
      <w:r>
        <w:t>.</w:t>
      </w:r>
    </w:p>
    <w:p w14:paraId="3A53A8C7" w14:textId="77777777" w:rsidR="00F940E9" w:rsidRDefault="00F940E9" w:rsidP="00F940E9">
      <w:pPr>
        <w:pStyle w:val="a3"/>
      </w:pPr>
      <w:bookmarkStart w:id="90" w:name="_Toc74067619"/>
      <w:r w:rsidRPr="00F940E9">
        <w:t>Вимоги до мікроклімату</w:t>
      </w:r>
      <w:bookmarkEnd w:id="90"/>
    </w:p>
    <w:p w14:paraId="367EA466" w14:textId="77777777"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14:paraId="3375A92F" w14:textId="77777777"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14:paraId="43E83888" w14:textId="77777777" w:rsidR="00F34619" w:rsidRPr="00F34619" w:rsidRDefault="00F34619" w:rsidP="00E00090">
      <w:pPr>
        <w:pStyle w:val="af"/>
      </w:pPr>
      <w:r>
        <w:t>Дані занесені в таблицю 6.3.</w:t>
      </w:r>
    </w:p>
    <w:p w14:paraId="3ECD85AF" w14:textId="77777777" w:rsidR="00E00090" w:rsidRDefault="00E00090" w:rsidP="00E00090">
      <w:pPr>
        <w:pStyle w:val="af"/>
      </w:pPr>
    </w:p>
    <w:p w14:paraId="6D8E60F7" w14:textId="77777777"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14:paraId="79CA0DA3" w14:textId="77777777" w:rsidTr="00D3400F">
        <w:tc>
          <w:tcPr>
            <w:tcW w:w="2102" w:type="dxa"/>
            <w:vAlign w:val="center"/>
          </w:tcPr>
          <w:p w14:paraId="0A2ACE22" w14:textId="77777777"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14:paraId="27329F22" w14:textId="77777777"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14:paraId="5C0F9858" w14:textId="77777777" w:rsidR="00E00090" w:rsidRPr="00CF7D77" w:rsidRDefault="00E00090" w:rsidP="00CF7D77">
            <w:pPr>
              <w:pStyle w:val="aff"/>
              <w:rPr>
                <w:b/>
                <w:lang w:val="uk-UA" w:eastAsia="ru-RU"/>
              </w:rPr>
            </w:pPr>
            <w:r w:rsidRPr="00CF7D77">
              <w:rPr>
                <w:b/>
                <w:lang w:val="uk-UA" w:eastAsia="ru-RU"/>
              </w:rPr>
              <w:t>Температура</w:t>
            </w:r>
          </w:p>
          <w:p w14:paraId="5D543C43" w14:textId="77777777"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14:paraId="0398BD72" w14:textId="77777777"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14:paraId="15A86F7F" w14:textId="77777777"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14:paraId="3849E727" w14:textId="77777777" w:rsidTr="00D3400F">
        <w:trPr>
          <w:trHeight w:val="465"/>
        </w:trPr>
        <w:tc>
          <w:tcPr>
            <w:tcW w:w="2102" w:type="dxa"/>
            <w:vAlign w:val="center"/>
          </w:tcPr>
          <w:p w14:paraId="577A1063" w14:textId="77777777"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14:paraId="00D38EA5" w14:textId="77777777" w:rsidR="00E00090" w:rsidRPr="002A6D66" w:rsidRDefault="00643A37" w:rsidP="00CF7D77">
            <w:pPr>
              <w:pStyle w:val="aff"/>
              <w:rPr>
                <w:lang w:val="uk-UA" w:eastAsia="ru-RU"/>
              </w:rPr>
            </w:pPr>
            <w:r>
              <w:rPr>
                <w:lang w:val="uk-UA" w:eastAsia="ru-RU"/>
              </w:rPr>
              <w:t>Теплий</w:t>
            </w:r>
          </w:p>
        </w:tc>
        <w:tc>
          <w:tcPr>
            <w:tcW w:w="1950" w:type="dxa"/>
            <w:vAlign w:val="center"/>
          </w:tcPr>
          <w:p w14:paraId="4F13F9E7" w14:textId="77777777" w:rsidR="00E00090" w:rsidRPr="002A6D66" w:rsidRDefault="00643A37" w:rsidP="00CF7D77">
            <w:pPr>
              <w:pStyle w:val="aff"/>
              <w:rPr>
                <w:lang w:val="uk-UA" w:eastAsia="ru-RU"/>
              </w:rPr>
            </w:pPr>
            <w:r w:rsidRPr="00643A37">
              <w:rPr>
                <w:lang w:val="uk-UA" w:eastAsia="ru-RU"/>
              </w:rPr>
              <w:t>23 – 25</w:t>
            </w:r>
          </w:p>
        </w:tc>
        <w:tc>
          <w:tcPr>
            <w:tcW w:w="1871" w:type="dxa"/>
            <w:vAlign w:val="center"/>
          </w:tcPr>
          <w:p w14:paraId="4C66E1F8"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1F7BE3D" w14:textId="77777777" w:rsidR="00E00090" w:rsidRPr="002A6D66" w:rsidRDefault="00643A37" w:rsidP="00CF7D77">
            <w:pPr>
              <w:pStyle w:val="aff"/>
              <w:rPr>
                <w:lang w:val="uk-UA" w:eastAsia="ru-RU"/>
              </w:rPr>
            </w:pPr>
            <w:r w:rsidRPr="00643A37">
              <w:rPr>
                <w:lang w:val="uk-UA" w:eastAsia="ru-RU"/>
              </w:rPr>
              <w:t>0,1</w:t>
            </w:r>
          </w:p>
        </w:tc>
      </w:tr>
      <w:tr w:rsidR="00E00090" w:rsidRPr="002A6D66" w14:paraId="481870C8" w14:textId="77777777" w:rsidTr="00D3400F">
        <w:trPr>
          <w:trHeight w:val="711"/>
        </w:trPr>
        <w:tc>
          <w:tcPr>
            <w:tcW w:w="2102" w:type="dxa"/>
            <w:vAlign w:val="center"/>
          </w:tcPr>
          <w:p w14:paraId="06359777" w14:textId="77777777"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14:paraId="510070F8" w14:textId="77777777" w:rsidR="00E00090" w:rsidRPr="002A6D66" w:rsidRDefault="00170023" w:rsidP="00CF7D77">
            <w:pPr>
              <w:pStyle w:val="aff"/>
              <w:rPr>
                <w:lang w:val="uk-UA" w:eastAsia="ru-RU"/>
              </w:rPr>
            </w:pPr>
            <w:r>
              <w:rPr>
                <w:lang w:val="uk-UA" w:eastAsia="ru-RU"/>
              </w:rPr>
              <w:t>Холодний</w:t>
            </w:r>
          </w:p>
        </w:tc>
        <w:tc>
          <w:tcPr>
            <w:tcW w:w="1950" w:type="dxa"/>
            <w:vAlign w:val="center"/>
          </w:tcPr>
          <w:p w14:paraId="18FAB18A" w14:textId="77777777"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14:paraId="6479ADA2"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B070A07" w14:textId="77777777" w:rsidR="00E00090" w:rsidRPr="002A6D66" w:rsidRDefault="00643A37" w:rsidP="00170023">
            <w:pPr>
              <w:pStyle w:val="aff"/>
              <w:rPr>
                <w:lang w:val="uk-UA" w:eastAsia="ru-RU"/>
              </w:rPr>
            </w:pPr>
            <w:r>
              <w:rPr>
                <w:lang w:val="uk-UA" w:eastAsia="ru-RU"/>
              </w:rPr>
              <w:t>0,</w:t>
            </w:r>
            <w:r w:rsidR="00170023">
              <w:rPr>
                <w:lang w:val="uk-UA" w:eastAsia="ru-RU"/>
              </w:rPr>
              <w:t>1</w:t>
            </w:r>
          </w:p>
        </w:tc>
      </w:tr>
    </w:tbl>
    <w:p w14:paraId="6CAB7202" w14:textId="77777777" w:rsidR="00E00090" w:rsidRDefault="00E00090" w:rsidP="00E00090">
      <w:pPr>
        <w:pStyle w:val="af"/>
      </w:pPr>
    </w:p>
    <w:p w14:paraId="0841B044" w14:textId="77777777"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14:paraId="5B13C5CB" w14:textId="77777777"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14:paraId="2097D337" w14:textId="77777777" w:rsidR="00D3400F" w:rsidRDefault="00D3400F" w:rsidP="00D3400F">
      <w:pPr>
        <w:pStyle w:val="af"/>
      </w:pPr>
    </w:p>
    <w:p w14:paraId="7B8EAFFB" w14:textId="77777777"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14:paraId="571AFD8E" w14:textId="77777777"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14:paraId="2C022992" w14:textId="77777777"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14:paraId="6A018367" w14:textId="77777777"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14:paraId="0668E3DD" w14:textId="77777777" w:rsidTr="00B951E1">
        <w:trPr>
          <w:cantSplit/>
          <w:jc w:val="center"/>
        </w:trPr>
        <w:tc>
          <w:tcPr>
            <w:tcW w:w="0" w:type="auto"/>
            <w:vMerge/>
            <w:tcBorders>
              <w:top w:val="single" w:sz="4" w:space="0" w:color="auto"/>
              <w:bottom w:val="single" w:sz="12" w:space="0" w:color="auto"/>
              <w:right w:val="single" w:sz="4" w:space="0" w:color="auto"/>
            </w:tcBorders>
            <w:vAlign w:val="center"/>
          </w:tcPr>
          <w:p w14:paraId="417E0315" w14:textId="77777777"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14:paraId="1A4915F2"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14:paraId="00DBAC2D"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14:paraId="26529BFD" w14:textId="77777777" w:rsidTr="00DF1AC9">
        <w:trPr>
          <w:trHeight w:val="352"/>
          <w:jc w:val="center"/>
        </w:trPr>
        <w:tc>
          <w:tcPr>
            <w:tcW w:w="3319" w:type="dxa"/>
            <w:tcBorders>
              <w:top w:val="single" w:sz="12" w:space="0" w:color="auto"/>
              <w:bottom w:val="single" w:sz="4" w:space="0" w:color="auto"/>
              <w:right w:val="single" w:sz="4" w:space="0" w:color="auto"/>
            </w:tcBorders>
            <w:vAlign w:val="center"/>
          </w:tcPr>
          <w:p w14:paraId="00FA3A88" w14:textId="77777777"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14:paraId="1AA41695" w14:textId="77777777"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14:paraId="24031BEA" w14:textId="77777777" w:rsidR="00D3400F" w:rsidRPr="00B951E1" w:rsidRDefault="00B951E1" w:rsidP="00CF7D77">
            <w:pPr>
              <w:pStyle w:val="aff"/>
              <w:rPr>
                <w:lang w:val="uk-UA" w:eastAsia="ru-RU"/>
              </w:rPr>
            </w:pPr>
            <w:r>
              <w:rPr>
                <w:lang w:val="uk-UA" w:eastAsia="ru-RU"/>
              </w:rPr>
              <w:t>600</w:t>
            </w:r>
          </w:p>
        </w:tc>
      </w:tr>
      <w:tr w:rsidR="00D3400F" w:rsidRPr="00D16319" w14:paraId="60E6873F" w14:textId="77777777" w:rsidTr="00DF1AC9">
        <w:trPr>
          <w:trHeight w:val="284"/>
          <w:jc w:val="center"/>
        </w:trPr>
        <w:tc>
          <w:tcPr>
            <w:tcW w:w="3319" w:type="dxa"/>
            <w:tcBorders>
              <w:top w:val="single" w:sz="4" w:space="0" w:color="auto"/>
              <w:bottom w:val="single" w:sz="4" w:space="0" w:color="auto"/>
              <w:right w:val="single" w:sz="4" w:space="0" w:color="auto"/>
            </w:tcBorders>
            <w:vAlign w:val="center"/>
          </w:tcPr>
          <w:p w14:paraId="4A370F0A" w14:textId="77777777"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14:paraId="3D48D7D3" w14:textId="77777777"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14:paraId="2E8C8C13" w14:textId="77777777" w:rsidR="00D3400F" w:rsidRPr="00B951E1" w:rsidRDefault="00B951E1" w:rsidP="00CF7D77">
            <w:pPr>
              <w:pStyle w:val="aff"/>
              <w:rPr>
                <w:lang w:val="uk-UA" w:eastAsia="ru-RU"/>
              </w:rPr>
            </w:pPr>
            <w:r>
              <w:rPr>
                <w:lang w:val="uk-UA" w:eastAsia="ru-RU"/>
              </w:rPr>
              <w:t>3000-5000</w:t>
            </w:r>
          </w:p>
        </w:tc>
      </w:tr>
      <w:tr w:rsidR="00D3400F" w:rsidRPr="00D16319" w14:paraId="6FE928EA" w14:textId="77777777" w:rsidTr="00DF1AC9">
        <w:trPr>
          <w:jc w:val="center"/>
        </w:trPr>
        <w:tc>
          <w:tcPr>
            <w:tcW w:w="3319" w:type="dxa"/>
            <w:tcBorders>
              <w:top w:val="single" w:sz="4" w:space="0" w:color="auto"/>
              <w:bottom w:val="single" w:sz="4" w:space="0" w:color="auto"/>
              <w:right w:val="single" w:sz="4" w:space="0" w:color="auto"/>
            </w:tcBorders>
            <w:vAlign w:val="center"/>
          </w:tcPr>
          <w:p w14:paraId="06DF6DA2" w14:textId="77777777"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14:paraId="447D88FD" w14:textId="77777777"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14:paraId="1EFD2109" w14:textId="77777777" w:rsidR="00D3400F" w:rsidRPr="00B951E1" w:rsidRDefault="00B951E1" w:rsidP="00CF7D77">
            <w:pPr>
              <w:pStyle w:val="aff"/>
              <w:rPr>
                <w:lang w:val="uk-UA" w:eastAsia="ru-RU"/>
              </w:rPr>
            </w:pPr>
            <w:r>
              <w:rPr>
                <w:lang w:val="uk-UA" w:eastAsia="ru-RU"/>
              </w:rPr>
              <w:t>50000</w:t>
            </w:r>
          </w:p>
        </w:tc>
      </w:tr>
    </w:tbl>
    <w:p w14:paraId="5ED38042" w14:textId="77777777" w:rsidR="00D3400F" w:rsidRDefault="00D3400F" w:rsidP="00D3400F">
      <w:pPr>
        <w:pStyle w:val="af"/>
      </w:pPr>
    </w:p>
    <w:p w14:paraId="72EC4980" w14:textId="77777777" w:rsidR="00F940E9" w:rsidRDefault="00F940E9" w:rsidP="00F940E9">
      <w:pPr>
        <w:pStyle w:val="a3"/>
      </w:pPr>
      <w:bookmarkStart w:id="91" w:name="_Toc74067620"/>
      <w:r w:rsidRPr="00F940E9">
        <w:t>Вимоги до освітлення робочих місць користувачів ПК</w:t>
      </w:r>
      <w:bookmarkEnd w:id="91"/>
    </w:p>
    <w:p w14:paraId="6DCCB86C" w14:textId="77777777"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14:paraId="61CBEA10" w14:textId="77777777" w:rsidR="00DF1AC9" w:rsidRPr="000B2CF3" w:rsidRDefault="000B2CF3" w:rsidP="000B2CF3">
      <w:pPr>
        <w:rPr>
          <w:rFonts w:ascii="Times New Roman" w:hAnsi="Times New Roman" w:cs="Times New Roman"/>
          <w:sz w:val="28"/>
          <w:szCs w:val="28"/>
          <w:lang w:val="uk-UA"/>
        </w:rPr>
      </w:pPr>
      <w:r w:rsidRPr="008A53DA">
        <w:rPr>
          <w:lang w:val="uk-UA"/>
        </w:rPr>
        <w:br w:type="page"/>
      </w:r>
    </w:p>
    <w:p w14:paraId="66DF5821" w14:textId="77777777"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1044"/>
        <w:gridCol w:w="898"/>
        <w:gridCol w:w="748"/>
        <w:gridCol w:w="1346"/>
        <w:gridCol w:w="1346"/>
        <w:gridCol w:w="1863"/>
        <w:gridCol w:w="1608"/>
      </w:tblGrid>
      <w:tr w:rsidR="00491A27" w:rsidRPr="00D16319" w14:paraId="7E523C0E" w14:textId="77777777" w:rsidTr="00315C6C">
        <w:trPr>
          <w:cantSplit/>
          <w:trHeight w:val="1645"/>
        </w:trPr>
        <w:tc>
          <w:tcPr>
            <w:tcW w:w="633" w:type="pct"/>
            <w:vMerge w:val="restart"/>
            <w:textDirection w:val="btLr"/>
            <w:vAlign w:val="center"/>
          </w:tcPr>
          <w:p w14:paraId="2144CE8B" w14:textId="77777777" w:rsidR="00DF1AC9" w:rsidRPr="00CF7D77" w:rsidRDefault="00DF1AC9" w:rsidP="00CF7D77">
            <w:pPr>
              <w:pStyle w:val="aff"/>
              <w:jc w:val="center"/>
              <w:rPr>
                <w:lang w:val="uk-UA" w:eastAsia="ru-RU"/>
              </w:rPr>
            </w:pPr>
            <w:r w:rsidRPr="00CF7D77">
              <w:rPr>
                <w:lang w:val="uk-UA" w:eastAsia="ru-RU"/>
              </w:rPr>
              <w:t>Характеристика</w:t>
            </w:r>
          </w:p>
          <w:p w14:paraId="67B47B31"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14:paraId="11E6F8B2" w14:textId="77777777" w:rsidR="00DF1AC9" w:rsidRPr="00CF7D77" w:rsidRDefault="00DF1AC9" w:rsidP="00CF7D77">
            <w:pPr>
              <w:pStyle w:val="aff"/>
              <w:jc w:val="center"/>
              <w:rPr>
                <w:lang w:val="uk-UA" w:eastAsia="ru-RU"/>
              </w:rPr>
            </w:pPr>
            <w:r w:rsidRPr="00CF7D77">
              <w:rPr>
                <w:lang w:val="uk-UA" w:eastAsia="ru-RU"/>
              </w:rPr>
              <w:t>Найменший розмір об’єкта</w:t>
            </w:r>
          </w:p>
          <w:p w14:paraId="64DF7BBC" w14:textId="77777777"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14:paraId="6C9AC88A" w14:textId="77777777" w:rsidR="00DF1AC9" w:rsidRPr="00CF7D77" w:rsidRDefault="00DF1AC9" w:rsidP="00CF7D77">
            <w:pPr>
              <w:pStyle w:val="aff"/>
              <w:jc w:val="center"/>
              <w:rPr>
                <w:lang w:val="uk-UA" w:eastAsia="ru-RU"/>
              </w:rPr>
            </w:pPr>
            <w:r w:rsidRPr="00CF7D77">
              <w:rPr>
                <w:lang w:val="uk-UA" w:eastAsia="ru-RU"/>
              </w:rPr>
              <w:t>Розряд зорової</w:t>
            </w:r>
          </w:p>
          <w:p w14:paraId="090C4FE5" w14:textId="77777777"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14:paraId="3861BE1D" w14:textId="77777777" w:rsidR="00DF1AC9" w:rsidRPr="00CF7D77" w:rsidRDefault="00DF1AC9" w:rsidP="00CF7D77">
            <w:pPr>
              <w:pStyle w:val="aff"/>
              <w:jc w:val="center"/>
              <w:rPr>
                <w:lang w:val="uk-UA" w:eastAsia="ru-RU"/>
              </w:rPr>
            </w:pPr>
            <w:r w:rsidRPr="00CF7D77">
              <w:rPr>
                <w:lang w:val="uk-UA" w:eastAsia="ru-RU"/>
              </w:rPr>
              <w:t>Підрозряд</w:t>
            </w:r>
          </w:p>
          <w:p w14:paraId="18C721AC"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14:paraId="2A6393BC" w14:textId="77777777" w:rsidR="00DF1AC9" w:rsidRPr="00CF7D77" w:rsidRDefault="00DF1AC9" w:rsidP="00CF7D77">
            <w:pPr>
              <w:pStyle w:val="aff"/>
              <w:jc w:val="center"/>
              <w:rPr>
                <w:lang w:val="uk-UA" w:eastAsia="ru-RU"/>
              </w:rPr>
            </w:pPr>
            <w:r w:rsidRPr="00CF7D77">
              <w:rPr>
                <w:lang w:val="uk-UA" w:eastAsia="ru-RU"/>
              </w:rPr>
              <w:t>Контраст об’єкта</w:t>
            </w:r>
          </w:p>
          <w:p w14:paraId="49275B61" w14:textId="77777777" w:rsidR="00DF1AC9" w:rsidRPr="00CF7D77" w:rsidRDefault="00DF1AC9" w:rsidP="00CF7D77">
            <w:pPr>
              <w:pStyle w:val="aff"/>
              <w:jc w:val="center"/>
              <w:rPr>
                <w:lang w:val="uk-UA" w:eastAsia="ru-RU"/>
              </w:rPr>
            </w:pPr>
            <w:r w:rsidRPr="00CF7D77">
              <w:rPr>
                <w:lang w:val="uk-UA" w:eastAsia="ru-RU"/>
              </w:rPr>
              <w:t>розпізнавання</w:t>
            </w:r>
          </w:p>
          <w:p w14:paraId="05E9680A" w14:textId="77777777"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14:paraId="66490C44" w14:textId="77777777"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14:paraId="1B68753B" w14:textId="77777777" w:rsidR="00DF1AC9" w:rsidRPr="00CF7D77" w:rsidRDefault="00DF1AC9" w:rsidP="00CF7D77">
            <w:pPr>
              <w:pStyle w:val="aff"/>
              <w:jc w:val="center"/>
              <w:rPr>
                <w:lang w:val="uk-UA" w:eastAsia="ru-RU"/>
              </w:rPr>
            </w:pPr>
            <w:r w:rsidRPr="00CF7D77">
              <w:rPr>
                <w:lang w:val="uk-UA" w:eastAsia="ru-RU"/>
              </w:rPr>
              <w:t>Освітленість</w:t>
            </w:r>
          </w:p>
          <w:p w14:paraId="11661AD3" w14:textId="77777777"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794" w:type="pct"/>
            <w:vAlign w:val="center"/>
          </w:tcPr>
          <w:p w14:paraId="151FC195" w14:textId="77777777"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14:paraId="554CC174" w14:textId="77777777" w:rsidTr="00315C6C">
        <w:trPr>
          <w:cantSplit/>
          <w:trHeight w:val="68"/>
        </w:trPr>
        <w:tc>
          <w:tcPr>
            <w:tcW w:w="633" w:type="pct"/>
            <w:vMerge/>
            <w:vAlign w:val="center"/>
          </w:tcPr>
          <w:p w14:paraId="33D6D781" w14:textId="77777777" w:rsidR="00DF1AC9" w:rsidRPr="00CF7D77" w:rsidRDefault="00DF1AC9" w:rsidP="00CF7D77">
            <w:pPr>
              <w:pStyle w:val="aff"/>
              <w:jc w:val="center"/>
              <w:rPr>
                <w:lang w:val="uk-UA" w:eastAsia="ru-RU"/>
              </w:rPr>
            </w:pPr>
          </w:p>
        </w:tc>
        <w:tc>
          <w:tcPr>
            <w:tcW w:w="515" w:type="pct"/>
            <w:vMerge/>
            <w:vAlign w:val="center"/>
          </w:tcPr>
          <w:p w14:paraId="5416316D" w14:textId="77777777" w:rsidR="00DF1AC9" w:rsidRPr="00CF7D77" w:rsidRDefault="00DF1AC9" w:rsidP="00CF7D77">
            <w:pPr>
              <w:pStyle w:val="aff"/>
              <w:jc w:val="center"/>
              <w:rPr>
                <w:lang w:val="uk-UA" w:eastAsia="ru-RU"/>
              </w:rPr>
            </w:pPr>
          </w:p>
        </w:tc>
        <w:tc>
          <w:tcPr>
            <w:tcW w:w="443" w:type="pct"/>
            <w:vMerge/>
            <w:vAlign w:val="center"/>
          </w:tcPr>
          <w:p w14:paraId="7272F9F6" w14:textId="77777777" w:rsidR="00DF1AC9" w:rsidRPr="00CF7D77" w:rsidRDefault="00DF1AC9" w:rsidP="00CF7D77">
            <w:pPr>
              <w:pStyle w:val="aff"/>
              <w:jc w:val="center"/>
              <w:rPr>
                <w:lang w:val="uk-UA" w:eastAsia="ru-RU"/>
              </w:rPr>
            </w:pPr>
          </w:p>
        </w:tc>
        <w:tc>
          <w:tcPr>
            <w:tcW w:w="369" w:type="pct"/>
            <w:vMerge/>
            <w:vAlign w:val="center"/>
          </w:tcPr>
          <w:p w14:paraId="3FEC4AA1" w14:textId="77777777" w:rsidR="00DF1AC9" w:rsidRPr="00CF7D77" w:rsidRDefault="00DF1AC9" w:rsidP="00CF7D77">
            <w:pPr>
              <w:pStyle w:val="aff"/>
              <w:jc w:val="center"/>
              <w:rPr>
                <w:lang w:val="uk-UA" w:eastAsia="ru-RU"/>
              </w:rPr>
            </w:pPr>
          </w:p>
        </w:tc>
        <w:tc>
          <w:tcPr>
            <w:tcW w:w="664" w:type="pct"/>
            <w:vMerge/>
            <w:vAlign w:val="center"/>
          </w:tcPr>
          <w:p w14:paraId="66F7CA7E" w14:textId="77777777" w:rsidR="00DF1AC9" w:rsidRPr="00CF7D77" w:rsidRDefault="00DF1AC9" w:rsidP="00CF7D77">
            <w:pPr>
              <w:pStyle w:val="aff"/>
              <w:jc w:val="center"/>
              <w:rPr>
                <w:lang w:val="uk-UA" w:eastAsia="ru-RU"/>
              </w:rPr>
            </w:pPr>
          </w:p>
        </w:tc>
        <w:tc>
          <w:tcPr>
            <w:tcW w:w="664" w:type="pct"/>
            <w:vMerge/>
            <w:vAlign w:val="center"/>
          </w:tcPr>
          <w:p w14:paraId="4B2032F7" w14:textId="77777777" w:rsidR="00DF1AC9" w:rsidRPr="00CF7D77" w:rsidRDefault="00DF1AC9" w:rsidP="00CF7D77">
            <w:pPr>
              <w:pStyle w:val="aff"/>
              <w:jc w:val="center"/>
              <w:rPr>
                <w:lang w:val="uk-UA" w:eastAsia="ru-RU"/>
              </w:rPr>
            </w:pPr>
          </w:p>
        </w:tc>
        <w:tc>
          <w:tcPr>
            <w:tcW w:w="919" w:type="pct"/>
            <w:vAlign w:val="center"/>
          </w:tcPr>
          <w:p w14:paraId="2D501CDA" w14:textId="77777777"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14:paraId="756F98FB" w14:textId="77777777"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14:paraId="0D1D0D8F" w14:textId="77777777" w:rsidTr="00315C6C">
        <w:trPr>
          <w:trHeight w:val="649"/>
        </w:trPr>
        <w:tc>
          <w:tcPr>
            <w:tcW w:w="633" w:type="pct"/>
            <w:vAlign w:val="center"/>
          </w:tcPr>
          <w:p w14:paraId="7CA66B1C" w14:textId="77777777" w:rsidR="00DF1AC9" w:rsidRPr="00F049DD" w:rsidRDefault="00DF1AC9" w:rsidP="00CF7D77">
            <w:pPr>
              <w:pStyle w:val="aff"/>
              <w:jc w:val="center"/>
              <w:rPr>
                <w:lang w:val="uk-UA" w:eastAsia="ru-RU"/>
              </w:rPr>
            </w:pPr>
            <w:r>
              <w:rPr>
                <w:lang w:val="uk-UA" w:eastAsia="ru-RU"/>
              </w:rPr>
              <w:t xml:space="preserve">Середн. </w:t>
            </w:r>
            <w:proofErr w:type="spellStart"/>
            <w:r>
              <w:rPr>
                <w:lang w:val="uk-UA" w:eastAsia="ru-RU"/>
              </w:rPr>
              <w:t>точн</w:t>
            </w:r>
            <w:proofErr w:type="spellEnd"/>
            <w:r>
              <w:rPr>
                <w:lang w:val="uk-UA" w:eastAsia="ru-RU"/>
              </w:rPr>
              <w:t>.</w:t>
            </w:r>
          </w:p>
        </w:tc>
        <w:tc>
          <w:tcPr>
            <w:tcW w:w="515" w:type="pct"/>
            <w:vAlign w:val="center"/>
          </w:tcPr>
          <w:p w14:paraId="17680790" w14:textId="77777777"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14:paraId="0CF6D27E" w14:textId="77777777" w:rsidR="00DF1AC9" w:rsidRPr="00DF1AC9" w:rsidRDefault="00DF1AC9" w:rsidP="00CF7D77">
            <w:pPr>
              <w:pStyle w:val="aff"/>
              <w:jc w:val="center"/>
              <w:rPr>
                <w:lang w:val="en-US" w:eastAsia="ru-RU"/>
              </w:rPr>
            </w:pPr>
            <w:r>
              <w:rPr>
                <w:lang w:val="en-US" w:eastAsia="ru-RU"/>
              </w:rPr>
              <w:t>IV</w:t>
            </w:r>
          </w:p>
        </w:tc>
        <w:tc>
          <w:tcPr>
            <w:tcW w:w="369" w:type="pct"/>
            <w:vAlign w:val="center"/>
          </w:tcPr>
          <w:p w14:paraId="73F5E192" w14:textId="77777777" w:rsidR="00DF1AC9" w:rsidRPr="00DF1AC9" w:rsidRDefault="00491A27" w:rsidP="00CF7D77">
            <w:pPr>
              <w:pStyle w:val="aff"/>
              <w:jc w:val="center"/>
              <w:rPr>
                <w:lang w:val="uk-UA" w:eastAsia="ru-RU"/>
              </w:rPr>
            </w:pPr>
            <w:r>
              <w:rPr>
                <w:lang w:val="uk-UA" w:eastAsia="ru-RU"/>
              </w:rPr>
              <w:t>а</w:t>
            </w:r>
          </w:p>
        </w:tc>
        <w:tc>
          <w:tcPr>
            <w:tcW w:w="664" w:type="pct"/>
            <w:vAlign w:val="center"/>
          </w:tcPr>
          <w:p w14:paraId="3ADB87EA" w14:textId="77777777"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14:paraId="12F9E8D0" w14:textId="77777777"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14:paraId="18652E02" w14:textId="77777777" w:rsidR="00DF1AC9" w:rsidRPr="00D16319" w:rsidRDefault="00DE7B16" w:rsidP="00CF7D77">
            <w:pPr>
              <w:pStyle w:val="aff"/>
              <w:jc w:val="center"/>
              <w:rPr>
                <w:lang w:val="uk-UA" w:eastAsia="ru-RU"/>
              </w:rPr>
            </w:pPr>
            <w:r>
              <w:rPr>
                <w:lang w:val="uk-UA" w:eastAsia="ru-RU"/>
              </w:rPr>
              <w:t>300</w:t>
            </w:r>
          </w:p>
        </w:tc>
        <w:tc>
          <w:tcPr>
            <w:tcW w:w="794" w:type="pct"/>
            <w:vAlign w:val="center"/>
          </w:tcPr>
          <w:p w14:paraId="7CA2D046" w14:textId="77777777" w:rsidR="00DF1AC9" w:rsidRPr="00D16319" w:rsidRDefault="00B50FD6" w:rsidP="00CF7D77">
            <w:pPr>
              <w:pStyle w:val="aff"/>
              <w:jc w:val="center"/>
              <w:rPr>
                <w:lang w:val="uk-UA" w:eastAsia="ru-RU"/>
              </w:rPr>
            </w:pPr>
            <w:r>
              <w:rPr>
                <w:lang w:val="uk-UA" w:eastAsia="ru-RU"/>
              </w:rPr>
              <w:t>0,9</w:t>
            </w:r>
          </w:p>
        </w:tc>
      </w:tr>
    </w:tbl>
    <w:p w14:paraId="2E9DF1CE" w14:textId="77777777" w:rsidR="00DF1AC9" w:rsidRDefault="00DF1AC9" w:rsidP="00F940E9">
      <w:pPr>
        <w:pStyle w:val="af"/>
      </w:pPr>
    </w:p>
    <w:p w14:paraId="7C5230EB" w14:textId="77777777"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14:paraId="782B9357" w14:textId="77777777" w:rsidR="00121AC4" w:rsidRDefault="00121AC4" w:rsidP="00121AC4">
      <w:pPr>
        <w:pStyle w:val="afc"/>
      </w:pPr>
      <w:r w:rsidRPr="00D16319">
        <w:object w:dxaOrig="1200" w:dyaOrig="360" w14:anchorId="48EBF104">
          <v:shape id="_x0000_i1041" type="#_x0000_t75" style="width:68.05pt;height:20.95pt" o:ole="">
            <v:imagedata r:id="rId70" o:title=""/>
          </v:shape>
          <o:OLEObject Type="Embed" ProgID="Equation.DSMT4" ShapeID="_x0000_i1041" DrawAspect="Content" ObjectID="_1685046042" r:id="rId71"/>
        </w:object>
      </w:r>
      <w:r>
        <w:tab/>
      </w:r>
      <w:r w:rsidR="00B71C9C">
        <w:tab/>
      </w:r>
      <w:r>
        <w:tab/>
      </w:r>
      <w:r>
        <w:tab/>
      </w:r>
      <w:r>
        <w:tab/>
      </w:r>
      <w:r>
        <w:tab/>
        <w:t xml:space="preserve"> (6.1) </w:t>
      </w:r>
    </w:p>
    <w:p w14:paraId="3AC06711" w14:textId="77777777"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14:paraId="023ED7C3" w14:textId="77777777" w:rsidR="00121AC4" w:rsidRDefault="00482848" w:rsidP="00482848">
      <w:pPr>
        <w:pStyle w:val="af"/>
        <w:rPr>
          <w:lang w:eastAsia="ru-RU"/>
        </w:rPr>
      </w:pPr>
      <w:r w:rsidRPr="00D16319">
        <w:rPr>
          <w:rFonts w:eastAsia="Times New Roman"/>
          <w:position w:val="-12"/>
          <w:lang w:eastAsia="ru-RU"/>
        </w:rPr>
        <w:object w:dxaOrig="360" w:dyaOrig="360" w14:anchorId="1E8A08B0">
          <v:shape id="_x0000_i1042" type="#_x0000_t75" style="width:18.35pt;height:18.35pt" o:ole="">
            <v:imagedata r:id="rId72" o:title=""/>
          </v:shape>
          <o:OLEObject Type="Embed" ProgID="Equation.DSMT4" ShapeID="_x0000_i1042" DrawAspect="Content" ObjectID="_1685046043" r:id="rId73"/>
        </w:object>
      </w:r>
      <w:r>
        <w:rPr>
          <w:lang w:eastAsia="ru-RU"/>
        </w:rPr>
        <w:t xml:space="preserve"> – коефіцієнт, що враховує умови освітлення</w:t>
      </w:r>
      <w:r w:rsidR="00BD7596">
        <w:rPr>
          <w:lang w:eastAsia="ru-RU"/>
        </w:rPr>
        <w:t xml:space="preserve"> </w:t>
      </w:r>
      <w:r>
        <w:rPr>
          <w:lang w:eastAsia="ru-RU"/>
        </w:rPr>
        <w:t>0,9</w:t>
      </w:r>
    </w:p>
    <w:p w14:paraId="3FE80C7C" w14:textId="77777777"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14:paraId="4433D72D" w14:textId="77777777" w:rsidR="00E34B20" w:rsidRDefault="00E34B20" w:rsidP="00E34B20">
      <w:pPr>
        <w:pStyle w:val="af"/>
      </w:pPr>
      <w:r>
        <w:t>В лабораторії є два види освітлення: природне (в світлу частину доби) та штучне (у темну).</w:t>
      </w:r>
    </w:p>
    <w:p w14:paraId="13D2B9EF" w14:textId="77777777" w:rsidR="00E34B20" w:rsidRDefault="00E34B20" w:rsidP="00E34B20">
      <w:pPr>
        <w:pStyle w:val="af"/>
      </w:pPr>
      <w:r>
        <w:t>Природне – бокове одностороннє.</w:t>
      </w:r>
    </w:p>
    <w:p w14:paraId="1633BE79" w14:textId="77777777"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14:paraId="5A1EE7B8" w14:textId="77777777"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14:paraId="6EAC6DC9" w14:textId="77777777" w:rsidR="00F940E9" w:rsidRDefault="00F940E9" w:rsidP="00F940E9">
      <w:pPr>
        <w:pStyle w:val="a2"/>
      </w:pPr>
      <w:bookmarkStart w:id="92" w:name="_Toc74067621"/>
      <w:r w:rsidRPr="00F940E9">
        <w:t>Електробезпека</w:t>
      </w:r>
      <w:bookmarkEnd w:id="92"/>
    </w:p>
    <w:p w14:paraId="67FCA018" w14:textId="77777777" w:rsidR="00BD7596" w:rsidRDefault="00BD7596" w:rsidP="00BD7596">
      <w:pPr>
        <w:pStyle w:val="af"/>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12.2.007.0-75, та ін. нормативно-технічним документам.</w:t>
      </w:r>
    </w:p>
    <w:p w14:paraId="61969E18" w14:textId="77777777"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14:paraId="6A3BF5B4" w14:textId="77777777"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 xml:space="preserve">-конструктивних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14:paraId="194DE551" w14:textId="77777777"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14:paraId="5C630F9E" w14:textId="77777777"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14:paraId="5F5B0D45" w14:textId="77777777"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14:paraId="4318E6FC" w14:textId="77777777"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14:paraId="2D622000" w14:textId="77777777"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14:paraId="28725A4C" w14:textId="77777777"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14:paraId="45FED539" w14:textId="77777777" w:rsidR="00BD7596" w:rsidRDefault="00BD7596" w:rsidP="00BD7596">
      <w:pPr>
        <w:pStyle w:val="af"/>
      </w:pPr>
      <w:r>
        <w:lastRenderedPageBreak/>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14:paraId="5C46CDB6" w14:textId="77777777"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14:paraId="234EAF70" w14:textId="77777777"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14:paraId="1CAD19E1" w14:textId="77777777"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xml:space="preserve">.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14:paraId="37C69D70" w14:textId="77777777"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14:paraId="59929D37" w14:textId="77777777"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14:paraId="68A6246A" w14:textId="77777777"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lastRenderedPageBreak/>
        <w:t>занулених</w:t>
      </w:r>
      <w:proofErr w:type="spellEnd"/>
      <w:r>
        <w:t xml:space="preserve"> металевих не струмопровідних частин, які опинилися під напругою, відносно землі.</w:t>
      </w:r>
    </w:p>
    <w:p w14:paraId="48CFE3C1" w14:textId="77777777" w:rsidR="00F940E9" w:rsidRDefault="00BD7596" w:rsidP="00BD7596">
      <w:pPr>
        <w:pStyle w:val="af"/>
      </w:pPr>
      <w:r>
        <w:t>Заходи захисту від статичної електрики:</w:t>
      </w:r>
    </w:p>
    <w:p w14:paraId="6A613682" w14:textId="77777777" w:rsidR="00BD7596" w:rsidRDefault="00BD7596" w:rsidP="00BD7596">
      <w:pPr>
        <w:pStyle w:val="a4"/>
      </w:pPr>
      <w:r>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14:paraId="2E74F970" w14:textId="77777777"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14:paraId="5891F9DB" w14:textId="77777777" w:rsidR="00BD7596" w:rsidRDefault="00BD7596" w:rsidP="00BD7596">
      <w:pPr>
        <w:pStyle w:val="a4"/>
      </w:pPr>
      <w:r>
        <w:t>щоденно в приміщенні з ПК проводити вологе прибирання;</w:t>
      </w:r>
    </w:p>
    <w:p w14:paraId="732B1AED" w14:textId="77777777" w:rsidR="00BD7596" w:rsidRDefault="00BD7596" w:rsidP="00BD7596">
      <w:pPr>
        <w:pStyle w:val="a4"/>
      </w:pPr>
      <w:r>
        <w:t>установити нейтралізатори статичної електрики;</w:t>
      </w:r>
    </w:p>
    <w:p w14:paraId="57B4E42B" w14:textId="77777777" w:rsidR="00BD7596" w:rsidRDefault="00BD7596" w:rsidP="00BD7596">
      <w:pPr>
        <w:pStyle w:val="a4"/>
      </w:pPr>
      <w:r>
        <w:t>підтримувати у приміщенні вологість повітря зазначену в нормативних документах;</w:t>
      </w:r>
    </w:p>
    <w:p w14:paraId="51A21904" w14:textId="77777777"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14:paraId="52A68EA9" w14:textId="77777777"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14:paraId="5ABBCBED" w14:textId="77777777" w:rsidR="00F940E9" w:rsidRDefault="00F940E9" w:rsidP="00F940E9">
      <w:pPr>
        <w:pStyle w:val="a2"/>
      </w:pPr>
      <w:bookmarkStart w:id="93" w:name="_Toc74067622"/>
      <w:r w:rsidRPr="00F940E9">
        <w:t>Пожежна безпека</w:t>
      </w:r>
      <w:bookmarkEnd w:id="93"/>
    </w:p>
    <w:p w14:paraId="718B1777" w14:textId="77777777"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14:paraId="00101E4E" w14:textId="77777777" w:rsidR="00BD7596" w:rsidRDefault="00BD7596" w:rsidP="00BD7596">
      <w:pPr>
        <w:pStyle w:val="a4"/>
      </w:pPr>
      <w:r>
        <w:t>несправність електроприладів і електропроводки;</w:t>
      </w:r>
    </w:p>
    <w:p w14:paraId="0567435F" w14:textId="77777777" w:rsidR="00BD7596" w:rsidRDefault="00BD7596" w:rsidP="00BD7596">
      <w:pPr>
        <w:pStyle w:val="a4"/>
      </w:pPr>
      <w:r>
        <w:t>перегрів апаратури і електромережі;</w:t>
      </w:r>
    </w:p>
    <w:p w14:paraId="65904D5B" w14:textId="77777777" w:rsidR="00BD7596" w:rsidRDefault="00BD7596" w:rsidP="00BD7596">
      <w:pPr>
        <w:pStyle w:val="a4"/>
      </w:pPr>
      <w:r>
        <w:t>розряд статичної електрики;</w:t>
      </w:r>
    </w:p>
    <w:p w14:paraId="6BF48C3E" w14:textId="77777777" w:rsidR="00BD7596" w:rsidRDefault="00BD7596" w:rsidP="00BD7596">
      <w:pPr>
        <w:pStyle w:val="a4"/>
      </w:pPr>
      <w:r>
        <w:t>порушення ізоляції і коротке замикання електричних ланцюгів;</w:t>
      </w:r>
    </w:p>
    <w:p w14:paraId="1FB51BA3" w14:textId="77777777" w:rsidR="00BD7596" w:rsidRDefault="00BD7596" w:rsidP="00BD7596">
      <w:pPr>
        <w:pStyle w:val="a4"/>
      </w:pPr>
      <w:r>
        <w:t>блискавка.</w:t>
      </w:r>
    </w:p>
    <w:p w14:paraId="01F21276" w14:textId="77777777"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14:paraId="3EBAEEF7" w14:textId="77777777"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14:paraId="246E591E" w14:textId="77777777" w:rsidR="00BD7596" w:rsidRDefault="00BD7596" w:rsidP="00BD7596">
      <w:pPr>
        <w:pStyle w:val="a4"/>
      </w:pPr>
      <w:r>
        <w:t>контроль і профілактику ізоляції;</w:t>
      </w:r>
    </w:p>
    <w:p w14:paraId="385DA725" w14:textId="77777777" w:rsidR="00BD7596" w:rsidRDefault="00BD7596" w:rsidP="00BD7596">
      <w:pPr>
        <w:pStyle w:val="a4"/>
      </w:pPr>
      <w:r>
        <w:lastRenderedPageBreak/>
        <w:t>максимальний струмовий захист від коротких замикань;</w:t>
      </w:r>
    </w:p>
    <w:p w14:paraId="7BE208B6" w14:textId="77777777" w:rsidR="00BD7596" w:rsidRDefault="00BD7596" w:rsidP="00BD7596">
      <w:pPr>
        <w:pStyle w:val="a4"/>
      </w:pPr>
      <w:r>
        <w:t>охолоджування елементів, що нагріваються, і блоків апаратури за допомогою вбудованих вентиляторів;</w:t>
      </w:r>
    </w:p>
    <w:p w14:paraId="297518E4" w14:textId="77777777"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14:paraId="0C48B687" w14:textId="77777777"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14:paraId="5C8F0865" w14:textId="77777777" w:rsidR="00BD7596" w:rsidRDefault="00BD7596" w:rsidP="00BD7596">
      <w:pPr>
        <w:pStyle w:val="af"/>
      </w:pPr>
      <w:r w:rsidRPr="00BD7596">
        <w:t>Система пожежного захисту призначена для локалізації пожежі і включає:</w:t>
      </w:r>
    </w:p>
    <w:p w14:paraId="76420319" w14:textId="77777777" w:rsidR="008B71D7" w:rsidRDefault="008B71D7" w:rsidP="008B71D7">
      <w:pPr>
        <w:pStyle w:val="a4"/>
      </w:pPr>
      <w:r>
        <w:t>аварійне відключення апаратури і комунікацій;</w:t>
      </w:r>
    </w:p>
    <w:p w14:paraId="5D7DD250" w14:textId="77777777"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14:paraId="3EFA2732" w14:textId="77777777"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14:paraId="1DBE84BB" w14:textId="77777777"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14:paraId="30F6AC10" w14:textId="77777777"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14:paraId="0233A926" w14:textId="77777777"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14:paraId="12ECC749" w14:textId="77777777" w:rsidR="008B71D7" w:rsidRPr="00BD7596" w:rsidRDefault="008B71D7" w:rsidP="008B71D7">
      <w:pPr>
        <w:pStyle w:val="af"/>
      </w:pPr>
      <w:r>
        <w:lastRenderedPageBreak/>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14:paraId="20A60301" w14:textId="77777777" w:rsidR="00136A1F" w:rsidRDefault="00136A1F" w:rsidP="00136A1F">
      <w:pPr>
        <w:pStyle w:val="a2"/>
      </w:pPr>
      <w:bookmarkStart w:id="94" w:name="_Toc74067623"/>
      <w:r w:rsidRPr="00136A1F">
        <w:t>Охорона навколишнього середовища</w:t>
      </w:r>
      <w:bookmarkEnd w:id="94"/>
    </w:p>
    <w:p w14:paraId="1BCE12C9" w14:textId="77777777"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14:paraId="4BB35F31" w14:textId="77777777"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14:paraId="3B57C127" w14:textId="77777777" w:rsidR="007B7C99" w:rsidRDefault="007B7C99">
      <w:pPr>
        <w:rPr>
          <w:rFonts w:ascii="Times New Roman" w:hAnsi="Times New Roman" w:cs="Times New Roman"/>
          <w:sz w:val="28"/>
          <w:szCs w:val="28"/>
          <w:lang w:val="uk-UA"/>
        </w:rPr>
      </w:pPr>
      <w:r w:rsidRPr="00E42BFF">
        <w:rPr>
          <w:lang w:val="uk-UA"/>
        </w:rPr>
        <w:br w:type="page"/>
      </w:r>
    </w:p>
    <w:p w14:paraId="3099D3A7" w14:textId="77777777" w:rsidR="00136A1F" w:rsidRDefault="007B7C99" w:rsidP="005517B9">
      <w:pPr>
        <w:pStyle w:val="aff4"/>
      </w:pPr>
      <w:bookmarkStart w:id="95" w:name="_Toc74067624"/>
      <w:r>
        <w:lastRenderedPageBreak/>
        <w:t>Висоновки</w:t>
      </w:r>
      <w:bookmarkEnd w:id="95"/>
    </w:p>
    <w:p w14:paraId="18598962" w14:textId="77777777" w:rsidR="00C51EF7" w:rsidRPr="00C51EF7" w:rsidRDefault="00C51EF7" w:rsidP="00C51EF7">
      <w:pPr>
        <w:pStyle w:val="af"/>
        <w:rPr>
          <w:lang w:val="ru-RU"/>
        </w:rPr>
      </w:pPr>
    </w:p>
    <w:p w14:paraId="3DF834AA" w14:textId="77777777"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14:paraId="76094335" w14:textId="77777777"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14:paraId="5C644635" w14:textId="77777777"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0DE64622" w14:textId="77777777" w:rsidR="00C51EF7" w:rsidRDefault="00C51EF7" w:rsidP="00C51EF7">
      <w:pPr>
        <w:pStyle w:val="af"/>
      </w:pPr>
      <w:r>
        <w:t>В другому розділі описано алгоритмічне забезпечення у вигляді діаграм.</w:t>
      </w:r>
    </w:p>
    <w:p w14:paraId="561D48E3" w14:textId="77777777" w:rsidR="00C51EF7" w:rsidRDefault="00C51EF7" w:rsidP="00C51EF7">
      <w:pPr>
        <w:pStyle w:val="af"/>
      </w:pPr>
      <w:r>
        <w:t>Третій розділ розкрив питання тестування програмного продукту.</w:t>
      </w:r>
    </w:p>
    <w:p w14:paraId="3C8211B2" w14:textId="77777777" w:rsidR="00C51EF7" w:rsidRDefault="00C51EF7" w:rsidP="00C51EF7">
      <w:pPr>
        <w:pStyle w:val="af"/>
      </w:pPr>
      <w:r>
        <w:t>У четвертому розділі відбувся опис керівництва користувача та опис системних вимог.</w:t>
      </w:r>
    </w:p>
    <w:p w14:paraId="64ED9C59" w14:textId="77777777" w:rsidR="00C51EF7" w:rsidRPr="00C51EF7" w:rsidRDefault="00C51EF7" w:rsidP="00C51EF7">
      <w:pPr>
        <w:pStyle w:val="af"/>
      </w:pPr>
      <w:r w:rsidRPr="00C51EF7">
        <w:t>У п’ятому розділі розповідається про техніко-економічне обґрунтування проекту.</w:t>
      </w:r>
    </w:p>
    <w:p w14:paraId="0A93F580" w14:textId="77777777" w:rsidR="00C51EF7" w:rsidRPr="00C51EF7" w:rsidRDefault="00C51EF7" w:rsidP="00C51EF7">
      <w:pPr>
        <w:pStyle w:val="af"/>
      </w:pPr>
      <w:r w:rsidRPr="00C51EF7">
        <w:t>У шостому розділі описані норми охорони праці щодо розробки ПП.</w:t>
      </w:r>
    </w:p>
    <w:p w14:paraId="693DE9F1" w14:textId="77777777"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14:paraId="0744B678" w14:textId="77777777" w:rsidR="004C021B" w:rsidRDefault="004C021B">
      <w:pPr>
        <w:rPr>
          <w:rFonts w:ascii="Times New Roman" w:hAnsi="Times New Roman" w:cs="Times New Roman"/>
          <w:sz w:val="28"/>
          <w:szCs w:val="28"/>
        </w:rPr>
      </w:pPr>
      <w:r>
        <w:br w:type="page"/>
      </w:r>
    </w:p>
    <w:p w14:paraId="7218CCFE" w14:textId="77777777" w:rsidR="004C021B" w:rsidRDefault="004C021B" w:rsidP="005517B9">
      <w:pPr>
        <w:pStyle w:val="aff4"/>
      </w:pPr>
      <w:bookmarkStart w:id="96" w:name="_Toc74067625"/>
      <w:r>
        <w:lastRenderedPageBreak/>
        <w:t>Перелік джерел інформації</w:t>
      </w:r>
      <w:bookmarkEnd w:id="96"/>
    </w:p>
    <w:p w14:paraId="3C7D1D57" w14:textId="77777777" w:rsidR="005D6E5A" w:rsidRPr="00FA1802" w:rsidRDefault="00CC7D4F" w:rsidP="00CC7D4F">
      <w:pPr>
        <w:pStyle w:val="a0"/>
        <w:numPr>
          <w:ilvl w:val="0"/>
          <w:numId w:val="15"/>
        </w:numPr>
        <w:rPr>
          <w:lang w:val="uk-UA"/>
        </w:rPr>
      </w:pPr>
      <w:r w:rsidRPr="00FA1802">
        <w:rPr>
          <w:lang w:val="en-US"/>
        </w:rPr>
        <w:t xml:space="preserve">SendPulse // </w:t>
      </w:r>
      <w:r w:rsidR="000101A2">
        <w:fldChar w:fldCharType="begin"/>
      </w:r>
      <w:r w:rsidR="000101A2" w:rsidRPr="005918BE">
        <w:rPr>
          <w:lang w:val="en-US"/>
          <w:rPrChange w:id="97" w:author="Пользователь" w:date="2021-06-12T17:27:00Z">
            <w:rPr/>
          </w:rPrChange>
        </w:rPr>
        <w:instrText xml:space="preserve"> HYPERLINK "https://sendpulse.ua/features/chatbot/telegram" </w:instrText>
      </w:r>
      <w:r w:rsidR="000101A2">
        <w:fldChar w:fldCharType="separate"/>
      </w:r>
      <w:r w:rsidRPr="00FA1802">
        <w:rPr>
          <w:rStyle w:val="af8"/>
          <w:color w:val="auto"/>
          <w:u w:val="none"/>
          <w:lang w:val="en-US"/>
        </w:rPr>
        <w:t>https://sendpulse.ua/features/chatbot/telegram</w:t>
      </w:r>
      <w:r w:rsidR="000101A2">
        <w:rPr>
          <w:rStyle w:val="af8"/>
          <w:color w:val="auto"/>
          <w:u w:val="none"/>
          <w:lang w:val="en-US"/>
        </w:rPr>
        <w:fldChar w:fldCharType="end"/>
      </w:r>
      <w:r w:rsidRPr="00FA1802">
        <w:rPr>
          <w:lang w:val="en-US"/>
        </w:rPr>
        <w:t xml:space="preserve"> 08.06.2021</w:t>
      </w:r>
    </w:p>
    <w:p w14:paraId="26DB7031" w14:textId="77777777"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4" w:history="1">
        <w:r w:rsidRPr="00FA1802">
          <w:rPr>
            <w:rStyle w:val="af8"/>
            <w:color w:val="auto"/>
            <w:u w:val="none"/>
          </w:rPr>
          <w:t>https://internetdevels.ua/blog/technical-specification-project-management</w:t>
        </w:r>
      </w:hyperlink>
      <w:r w:rsidRPr="00FA1802">
        <w:t xml:space="preserve"> 08.06.2021</w:t>
      </w:r>
    </w:p>
    <w:p w14:paraId="4B6BDC9F" w14:textId="77777777" w:rsidR="00CC7D4F" w:rsidRPr="00FA1802" w:rsidRDefault="00CC7D4F" w:rsidP="00CC7D4F">
      <w:pPr>
        <w:pStyle w:val="a0"/>
        <w:numPr>
          <w:ilvl w:val="0"/>
          <w:numId w:val="15"/>
        </w:numPr>
        <w:rPr>
          <w:lang w:val="uk-UA"/>
        </w:rPr>
      </w:pPr>
      <w:proofErr w:type="spellStart"/>
      <w:r w:rsidRPr="00FA1802">
        <w:rPr>
          <w:lang w:val="uk-UA"/>
        </w:rPr>
        <w:t>Inline</w:t>
      </w:r>
      <w:proofErr w:type="spellEnd"/>
      <w:r w:rsidRPr="00FA1802">
        <w:rPr>
          <w:lang w:val="uk-UA"/>
        </w:rPr>
        <w:t xml:space="preserve"> </w:t>
      </w:r>
      <w:proofErr w:type="spellStart"/>
      <w:r w:rsidRPr="00FA1802">
        <w:rPr>
          <w:lang w:val="uk-UA"/>
        </w:rPr>
        <w:t>Bots</w:t>
      </w:r>
      <w:proofErr w:type="spellEnd"/>
      <w:r w:rsidRPr="00FA1802">
        <w:rPr>
          <w:lang w:val="en-US"/>
        </w:rPr>
        <w:t xml:space="preserve"> // </w:t>
      </w:r>
      <w:r w:rsidR="000101A2">
        <w:fldChar w:fldCharType="begin"/>
      </w:r>
      <w:r w:rsidR="000101A2" w:rsidRPr="000101A2">
        <w:rPr>
          <w:lang w:val="en-US"/>
          <w:rPrChange w:id="98" w:author="Пользователь" w:date="2021-06-12T17:27:00Z">
            <w:rPr/>
          </w:rPrChange>
        </w:rPr>
        <w:instrText xml:space="preserve"> HYPERLINK "https://core.telegram.org/bots/inline" </w:instrText>
      </w:r>
      <w:r w:rsidR="000101A2">
        <w:fldChar w:fldCharType="separate"/>
      </w:r>
      <w:r w:rsidRPr="00FA1802">
        <w:rPr>
          <w:rStyle w:val="af8"/>
          <w:color w:val="auto"/>
          <w:u w:val="none"/>
          <w:lang w:val="en-US"/>
        </w:rPr>
        <w:t>https://core.telegram.org/bots/inline</w:t>
      </w:r>
      <w:r w:rsidR="000101A2">
        <w:rPr>
          <w:rStyle w:val="af8"/>
          <w:color w:val="auto"/>
          <w:u w:val="none"/>
          <w:lang w:val="en-US"/>
        </w:rPr>
        <w:fldChar w:fldCharType="end"/>
      </w:r>
      <w:r w:rsidRPr="00FA1802">
        <w:rPr>
          <w:lang w:val="en-US"/>
        </w:rPr>
        <w:t xml:space="preserve"> 08.06.2021</w:t>
      </w:r>
    </w:p>
    <w:p w14:paraId="03FB8AEB" w14:textId="77777777" w:rsidR="00CC7D4F" w:rsidRPr="00FA1802" w:rsidRDefault="00CC7D4F" w:rsidP="00CC7D4F">
      <w:pPr>
        <w:pStyle w:val="a0"/>
        <w:numPr>
          <w:ilvl w:val="0"/>
          <w:numId w:val="15"/>
        </w:numPr>
        <w:rPr>
          <w:lang w:val="uk-UA"/>
        </w:rPr>
      </w:pPr>
      <w:r w:rsidRPr="00FA1802">
        <w:rPr>
          <w:lang w:val="en-US"/>
        </w:rPr>
        <w:t xml:space="preserve">PyCharm // </w:t>
      </w:r>
      <w:r w:rsidR="000101A2">
        <w:fldChar w:fldCharType="begin"/>
      </w:r>
      <w:r w:rsidR="000101A2" w:rsidRPr="000101A2">
        <w:rPr>
          <w:lang w:val="en-US"/>
          <w:rPrChange w:id="99" w:author="Пользователь" w:date="2021-06-12T17:27:00Z">
            <w:rPr/>
          </w:rPrChange>
        </w:rPr>
        <w:instrText xml:space="preserve"> HYPERLINK "https://www.jetbrains.com/help/pycharm/quick-start-guide.html" </w:instrText>
      </w:r>
      <w:r w:rsidR="000101A2">
        <w:fldChar w:fldCharType="separate"/>
      </w:r>
      <w:r w:rsidRPr="00FA1802">
        <w:rPr>
          <w:rStyle w:val="af8"/>
          <w:color w:val="auto"/>
          <w:u w:val="none"/>
          <w:lang w:val="en-US"/>
        </w:rPr>
        <w:t>https://www.jetbrains.com/help/pycharm/quick-start-guide.html</w:t>
      </w:r>
      <w:r w:rsidR="000101A2">
        <w:rPr>
          <w:rStyle w:val="af8"/>
          <w:color w:val="auto"/>
          <w:u w:val="none"/>
          <w:lang w:val="en-US"/>
        </w:rPr>
        <w:fldChar w:fldCharType="end"/>
      </w:r>
      <w:r w:rsidRPr="00FA1802">
        <w:rPr>
          <w:lang w:val="en-US"/>
        </w:rPr>
        <w:t xml:space="preserve"> 08.06.2021</w:t>
      </w:r>
    </w:p>
    <w:p w14:paraId="640D13F7" w14:textId="77777777" w:rsidR="00CC7D4F" w:rsidRPr="00FA1802" w:rsidRDefault="00376E2E" w:rsidP="00376E2E">
      <w:pPr>
        <w:pStyle w:val="a0"/>
        <w:numPr>
          <w:ilvl w:val="0"/>
          <w:numId w:val="15"/>
        </w:numPr>
        <w:rPr>
          <w:lang w:val="uk-UA"/>
        </w:rPr>
      </w:pPr>
      <w:proofErr w:type="spellStart"/>
      <w:r w:rsidRPr="00FA1802">
        <w:rPr>
          <w:lang w:val="uk-UA"/>
        </w:rPr>
        <w:t>MongoDB</w:t>
      </w:r>
      <w:proofErr w:type="spellEnd"/>
      <w:r w:rsidRPr="00FA1802">
        <w:rPr>
          <w:lang w:val="uk-UA"/>
        </w:rPr>
        <w:t xml:space="preserve"> </w:t>
      </w:r>
      <w:proofErr w:type="spellStart"/>
      <w:r w:rsidRPr="00FA1802">
        <w:rPr>
          <w:lang w:val="uk-UA"/>
        </w:rPr>
        <w:t>Compass</w:t>
      </w:r>
      <w:proofErr w:type="spellEnd"/>
      <w:r w:rsidRPr="00FA1802">
        <w:rPr>
          <w:lang w:val="en-US"/>
        </w:rPr>
        <w:t xml:space="preserve"> // </w:t>
      </w:r>
      <w:r w:rsidR="000101A2">
        <w:fldChar w:fldCharType="begin"/>
      </w:r>
      <w:r w:rsidR="000101A2" w:rsidRPr="000101A2">
        <w:rPr>
          <w:lang w:val="en-US"/>
          <w:rPrChange w:id="100" w:author="Пользователь" w:date="2021-06-12T17:27:00Z">
            <w:rPr/>
          </w:rPrChange>
        </w:rPr>
        <w:instrText xml:space="preserve"> HYPERLINK "https://www.mongodb.com/products/compass" </w:instrText>
      </w:r>
      <w:r w:rsidR="000101A2">
        <w:fldChar w:fldCharType="separate"/>
      </w:r>
      <w:r w:rsidRPr="00FA1802">
        <w:rPr>
          <w:rStyle w:val="af8"/>
          <w:color w:val="auto"/>
          <w:u w:val="none"/>
          <w:lang w:val="en-US"/>
        </w:rPr>
        <w:t>https://www.mongodb.com/products/compass</w:t>
      </w:r>
      <w:r w:rsidR="000101A2">
        <w:rPr>
          <w:rStyle w:val="af8"/>
          <w:color w:val="auto"/>
          <w:u w:val="none"/>
          <w:lang w:val="en-US"/>
        </w:rPr>
        <w:fldChar w:fldCharType="end"/>
      </w:r>
      <w:r w:rsidRPr="00FA1802">
        <w:rPr>
          <w:lang w:val="en-US"/>
        </w:rPr>
        <w:t xml:space="preserve"> 08.06.2021</w:t>
      </w:r>
    </w:p>
    <w:p w14:paraId="64C3C637" w14:textId="77777777" w:rsidR="00376E2E" w:rsidRPr="00FA1802" w:rsidRDefault="00376E2E" w:rsidP="00376E2E">
      <w:pPr>
        <w:pStyle w:val="a0"/>
        <w:numPr>
          <w:ilvl w:val="0"/>
          <w:numId w:val="15"/>
        </w:numPr>
        <w:rPr>
          <w:lang w:val="uk-UA"/>
        </w:rPr>
      </w:pPr>
      <w:proofErr w:type="spellStart"/>
      <w:r w:rsidRPr="00FA1802">
        <w:rPr>
          <w:lang w:val="uk-UA"/>
        </w:rPr>
        <w:t>Story</w:t>
      </w:r>
      <w:proofErr w:type="spellEnd"/>
      <w:r w:rsidRPr="00FA1802">
        <w:rPr>
          <w:lang w:val="uk-UA"/>
        </w:rPr>
        <w:t xml:space="preserve"> </w:t>
      </w:r>
      <w:proofErr w:type="spellStart"/>
      <w:r w:rsidRPr="00FA1802">
        <w:rPr>
          <w:lang w:val="uk-UA"/>
        </w:rPr>
        <w:t>Mapping</w:t>
      </w:r>
      <w:proofErr w:type="spellEnd"/>
      <w:r w:rsidRPr="00FA1802">
        <w:rPr>
          <w:lang w:val="en-US"/>
        </w:rPr>
        <w:t xml:space="preserve"> // </w:t>
      </w:r>
      <w:r w:rsidR="000101A2">
        <w:fldChar w:fldCharType="begin"/>
      </w:r>
      <w:r w:rsidR="000101A2" w:rsidRPr="000101A2">
        <w:rPr>
          <w:lang w:val="en-US"/>
          <w:rPrChange w:id="101" w:author="Пользователь" w:date="2021-06-12T17:27:00Z">
            <w:rPr/>
          </w:rPrChange>
        </w:rPr>
        <w:instrText xml:space="preserve"> HYPERLINK "https://www.productplan.com/glossary/story-mapping" </w:instrText>
      </w:r>
      <w:r w:rsidR="000101A2">
        <w:fldChar w:fldCharType="separate"/>
      </w:r>
      <w:r w:rsidRPr="00FA1802">
        <w:rPr>
          <w:rStyle w:val="af8"/>
          <w:color w:val="auto"/>
          <w:u w:val="none"/>
          <w:lang w:val="en-US"/>
        </w:rPr>
        <w:t>https://www.productplan.com/glossary/story-mapping</w:t>
      </w:r>
      <w:r w:rsidR="000101A2">
        <w:rPr>
          <w:rStyle w:val="af8"/>
          <w:color w:val="auto"/>
          <w:u w:val="none"/>
          <w:lang w:val="en-US"/>
        </w:rPr>
        <w:fldChar w:fldCharType="end"/>
      </w:r>
      <w:r w:rsidRPr="00FA1802">
        <w:rPr>
          <w:lang w:val="en-US"/>
        </w:rPr>
        <w:t xml:space="preserve"> 08.06.2021</w:t>
      </w:r>
    </w:p>
    <w:p w14:paraId="459823DE" w14:textId="77777777"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r w:rsidR="002D1CC9">
        <w:rPr>
          <w:rStyle w:val="af8"/>
          <w:color w:val="auto"/>
          <w:u w:val="none"/>
          <w:lang w:val="en-US"/>
        </w:rPr>
        <w:fldChar w:fldCharType="begin"/>
      </w:r>
      <w:r w:rsidR="002D1CC9" w:rsidRPr="002D1CC9">
        <w:rPr>
          <w:rStyle w:val="af8"/>
          <w:color w:val="auto"/>
          <w:u w:val="none"/>
          <w:rPrChange w:id="102"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03" w:author="Hewston Fox" w:date="2021-06-12T22:58:00Z">
            <w:rPr>
              <w:rStyle w:val="af8"/>
              <w:color w:val="auto"/>
              <w:u w:val="none"/>
              <w:lang w:val="en-US"/>
            </w:rPr>
          </w:rPrChange>
        </w:rPr>
        <w:instrText xml:space="preserve"> "</w:instrText>
      </w:r>
      <w:r w:rsidR="002D1CC9">
        <w:rPr>
          <w:rStyle w:val="af8"/>
          <w:color w:val="auto"/>
          <w:u w:val="none"/>
          <w:lang w:val="en-US"/>
        </w:rPr>
        <w:instrText>http</w:instrText>
      </w:r>
      <w:r w:rsidR="002D1CC9" w:rsidRPr="002D1CC9">
        <w:rPr>
          <w:rStyle w:val="af8"/>
          <w:color w:val="auto"/>
          <w:u w:val="none"/>
          <w:rPrChange w:id="104" w:author="Hewston Fox" w:date="2021-06-12T22:58:00Z">
            <w:rPr>
              <w:rStyle w:val="af8"/>
              <w:color w:val="auto"/>
              <w:u w:val="none"/>
              <w:lang w:val="en-US"/>
            </w:rPr>
          </w:rPrChange>
        </w:rPr>
        <w:instrText>://</w:instrText>
      </w:r>
      <w:r w:rsidR="002D1CC9">
        <w:rPr>
          <w:rStyle w:val="af8"/>
          <w:color w:val="auto"/>
          <w:u w:val="none"/>
          <w:lang w:val="en-US"/>
        </w:rPr>
        <w:instrText>www</w:instrText>
      </w:r>
      <w:r w:rsidR="002D1CC9" w:rsidRPr="002D1CC9">
        <w:rPr>
          <w:rStyle w:val="af8"/>
          <w:color w:val="auto"/>
          <w:u w:val="none"/>
          <w:rPrChange w:id="105" w:author="Hewston Fox" w:date="2021-06-12T22:58:00Z">
            <w:rPr>
              <w:rStyle w:val="af8"/>
              <w:color w:val="auto"/>
              <w:u w:val="none"/>
              <w:lang w:val="en-US"/>
            </w:rPr>
          </w:rPrChange>
        </w:rPr>
        <w:instrText>.</w:instrText>
      </w:r>
      <w:r w:rsidR="002D1CC9">
        <w:rPr>
          <w:rStyle w:val="af8"/>
          <w:color w:val="auto"/>
          <w:u w:val="none"/>
          <w:lang w:val="en-US"/>
        </w:rPr>
        <w:instrText>tsatu</w:instrText>
      </w:r>
      <w:r w:rsidR="002D1CC9" w:rsidRPr="002D1CC9">
        <w:rPr>
          <w:rStyle w:val="af8"/>
          <w:color w:val="auto"/>
          <w:u w:val="none"/>
          <w:rPrChange w:id="106" w:author="Hewston Fox" w:date="2021-06-12T22:58:00Z">
            <w:rPr>
              <w:rStyle w:val="af8"/>
              <w:color w:val="auto"/>
              <w:u w:val="none"/>
              <w:lang w:val="en-US"/>
            </w:rPr>
          </w:rPrChange>
        </w:rPr>
        <w:instrText>.</w:instrText>
      </w:r>
      <w:r w:rsidR="002D1CC9">
        <w:rPr>
          <w:rStyle w:val="af8"/>
          <w:color w:val="auto"/>
          <w:u w:val="none"/>
          <w:lang w:val="en-US"/>
        </w:rPr>
        <w:instrText>edu</w:instrText>
      </w:r>
      <w:r w:rsidR="002D1CC9" w:rsidRPr="002D1CC9">
        <w:rPr>
          <w:rStyle w:val="af8"/>
          <w:color w:val="auto"/>
          <w:u w:val="none"/>
          <w:rPrChange w:id="107" w:author="Hewston Fox" w:date="2021-06-12T22:58:00Z">
            <w:rPr>
              <w:rStyle w:val="af8"/>
              <w:color w:val="auto"/>
              <w:u w:val="none"/>
              <w:lang w:val="en-US"/>
            </w:rPr>
          </w:rPrChange>
        </w:rPr>
        <w:instrText>.</w:instrText>
      </w:r>
      <w:r w:rsidR="002D1CC9">
        <w:rPr>
          <w:rStyle w:val="af8"/>
          <w:color w:val="auto"/>
          <w:u w:val="none"/>
          <w:lang w:val="en-US"/>
        </w:rPr>
        <w:instrText>ua</w:instrText>
      </w:r>
      <w:r w:rsidR="002D1CC9" w:rsidRPr="002D1CC9">
        <w:rPr>
          <w:rStyle w:val="af8"/>
          <w:color w:val="auto"/>
          <w:u w:val="none"/>
          <w:rPrChange w:id="108" w:author="Hewston Fox" w:date="2021-06-12T22:58:00Z">
            <w:rPr>
              <w:rStyle w:val="af8"/>
              <w:color w:val="auto"/>
              <w:u w:val="none"/>
              <w:lang w:val="en-US"/>
            </w:rPr>
          </w:rPrChange>
        </w:rPr>
        <w:instrText>/</w:instrText>
      </w:r>
      <w:r w:rsidR="002D1CC9">
        <w:rPr>
          <w:rStyle w:val="af8"/>
          <w:color w:val="auto"/>
          <w:u w:val="none"/>
          <w:lang w:val="en-US"/>
        </w:rPr>
        <w:instrText>kn</w:instrText>
      </w:r>
      <w:r w:rsidR="002D1CC9" w:rsidRPr="002D1CC9">
        <w:rPr>
          <w:rStyle w:val="af8"/>
          <w:color w:val="auto"/>
          <w:u w:val="none"/>
          <w:rPrChange w:id="109" w:author="Hewston Fox" w:date="2021-06-12T22:58:00Z">
            <w:rPr>
              <w:rStyle w:val="af8"/>
              <w:color w:val="auto"/>
              <w:u w:val="none"/>
              <w:lang w:val="en-US"/>
            </w:rPr>
          </w:rPrChange>
        </w:rPr>
        <w:instrText>/</w:instrText>
      </w:r>
      <w:r w:rsidR="002D1CC9">
        <w:rPr>
          <w:rStyle w:val="af8"/>
          <w:color w:val="auto"/>
          <w:u w:val="none"/>
          <w:lang w:val="en-US"/>
        </w:rPr>
        <w:instrText>wp</w:instrText>
      </w:r>
      <w:r w:rsidR="002D1CC9" w:rsidRPr="002D1CC9">
        <w:rPr>
          <w:rStyle w:val="af8"/>
          <w:color w:val="auto"/>
          <w:u w:val="none"/>
          <w:rPrChange w:id="110" w:author="Hewston Fox" w:date="2021-06-12T22:58:00Z">
            <w:rPr>
              <w:rStyle w:val="af8"/>
              <w:color w:val="auto"/>
              <w:u w:val="none"/>
              <w:lang w:val="en-US"/>
            </w:rPr>
          </w:rPrChange>
        </w:rPr>
        <w:instrText>-</w:instrText>
      </w:r>
      <w:r w:rsidR="002D1CC9">
        <w:rPr>
          <w:rStyle w:val="af8"/>
          <w:color w:val="auto"/>
          <w:u w:val="none"/>
          <w:lang w:val="en-US"/>
        </w:rPr>
        <w:instrText>content</w:instrText>
      </w:r>
      <w:r w:rsidR="002D1CC9" w:rsidRPr="002D1CC9">
        <w:rPr>
          <w:rStyle w:val="af8"/>
          <w:color w:val="auto"/>
          <w:u w:val="none"/>
          <w:rPrChange w:id="111" w:author="Hewston Fox" w:date="2021-06-12T22:58:00Z">
            <w:rPr>
              <w:rStyle w:val="af8"/>
              <w:color w:val="auto"/>
              <w:u w:val="none"/>
              <w:lang w:val="en-US"/>
            </w:rPr>
          </w:rPrChange>
        </w:rPr>
        <w:instrText>/</w:instrText>
      </w:r>
      <w:r w:rsidR="002D1CC9">
        <w:rPr>
          <w:rStyle w:val="af8"/>
          <w:color w:val="auto"/>
          <w:u w:val="none"/>
          <w:lang w:val="en-US"/>
        </w:rPr>
        <w:instrText>uploads</w:instrText>
      </w:r>
      <w:r w:rsidR="002D1CC9" w:rsidRPr="002D1CC9">
        <w:rPr>
          <w:rStyle w:val="af8"/>
          <w:color w:val="auto"/>
          <w:u w:val="none"/>
          <w:rPrChange w:id="112" w:author="Hewston Fox" w:date="2021-06-12T22:58:00Z">
            <w:rPr>
              <w:rStyle w:val="af8"/>
              <w:color w:val="auto"/>
              <w:u w:val="none"/>
              <w:lang w:val="en-US"/>
            </w:rPr>
          </w:rPrChange>
        </w:rPr>
        <w:instrText>/</w:instrText>
      </w:r>
      <w:r w:rsidR="002D1CC9">
        <w:rPr>
          <w:rStyle w:val="af8"/>
          <w:color w:val="auto"/>
          <w:u w:val="none"/>
          <w:lang w:val="en-US"/>
        </w:rPr>
        <w:instrText>sites</w:instrText>
      </w:r>
      <w:r w:rsidR="002D1CC9" w:rsidRPr="002D1CC9">
        <w:rPr>
          <w:rStyle w:val="af8"/>
          <w:color w:val="auto"/>
          <w:u w:val="none"/>
          <w:rPrChange w:id="113" w:author="Hewston Fox" w:date="2021-06-12T22:58:00Z">
            <w:rPr>
              <w:rStyle w:val="af8"/>
              <w:color w:val="auto"/>
              <w:u w:val="none"/>
              <w:lang w:val="en-US"/>
            </w:rPr>
          </w:rPrChange>
        </w:rPr>
        <w:instrText>/16/</w:instrText>
      </w:r>
      <w:r w:rsidR="002D1CC9">
        <w:rPr>
          <w:rStyle w:val="af8"/>
          <w:color w:val="auto"/>
          <w:u w:val="none"/>
          <w:lang w:val="en-US"/>
        </w:rPr>
        <w:instrText>laboratorna</w:instrText>
      </w:r>
      <w:r w:rsidR="002D1CC9" w:rsidRPr="002D1CC9">
        <w:rPr>
          <w:rStyle w:val="af8"/>
          <w:color w:val="auto"/>
          <w:u w:val="none"/>
          <w:rPrChange w:id="114" w:author="Hewston Fox" w:date="2021-06-12T22:58:00Z">
            <w:rPr>
              <w:rStyle w:val="af8"/>
              <w:color w:val="auto"/>
              <w:u w:val="none"/>
              <w:lang w:val="en-US"/>
            </w:rPr>
          </w:rPrChange>
        </w:rPr>
        <w:instrText>-</w:instrText>
      </w:r>
      <w:r w:rsidR="002D1CC9">
        <w:rPr>
          <w:rStyle w:val="af8"/>
          <w:color w:val="auto"/>
          <w:u w:val="none"/>
          <w:lang w:val="en-US"/>
        </w:rPr>
        <w:instrText>robota</w:instrText>
      </w:r>
      <w:r w:rsidR="002D1CC9" w:rsidRPr="002D1CC9">
        <w:rPr>
          <w:rStyle w:val="af8"/>
          <w:color w:val="auto"/>
          <w:u w:val="none"/>
          <w:rPrChange w:id="115" w:author="Hewston Fox" w:date="2021-06-12T22:58:00Z">
            <w:rPr>
              <w:rStyle w:val="af8"/>
              <w:color w:val="auto"/>
              <w:u w:val="none"/>
              <w:lang w:val="en-US"/>
            </w:rPr>
          </w:rPrChange>
        </w:rPr>
        <w:instrText>-5-</w:instrText>
      </w:r>
      <w:r w:rsidR="002D1CC9">
        <w:rPr>
          <w:rStyle w:val="af8"/>
          <w:color w:val="auto"/>
          <w:u w:val="none"/>
          <w:lang w:val="en-US"/>
        </w:rPr>
        <w:instrText>diahramy</w:instrText>
      </w:r>
      <w:r w:rsidR="002D1CC9" w:rsidRPr="002D1CC9">
        <w:rPr>
          <w:rStyle w:val="af8"/>
          <w:color w:val="auto"/>
          <w:u w:val="none"/>
          <w:rPrChange w:id="116" w:author="Hewston Fox" w:date="2021-06-12T22:58:00Z">
            <w:rPr>
              <w:rStyle w:val="af8"/>
              <w:color w:val="auto"/>
              <w:u w:val="none"/>
              <w:lang w:val="en-US"/>
            </w:rPr>
          </w:rPrChange>
        </w:rPr>
        <w:instrText>-</w:instrText>
      </w:r>
      <w:r w:rsidR="002D1CC9">
        <w:rPr>
          <w:rStyle w:val="af8"/>
          <w:color w:val="auto"/>
          <w:u w:val="none"/>
          <w:lang w:val="en-US"/>
        </w:rPr>
        <w:instrText>variantiv</w:instrText>
      </w:r>
      <w:r w:rsidR="002D1CC9" w:rsidRPr="002D1CC9">
        <w:rPr>
          <w:rStyle w:val="af8"/>
          <w:color w:val="auto"/>
          <w:u w:val="none"/>
          <w:rPrChange w:id="117" w:author="Hewston Fox" w:date="2021-06-12T22:58:00Z">
            <w:rPr>
              <w:rStyle w:val="af8"/>
              <w:color w:val="auto"/>
              <w:u w:val="none"/>
              <w:lang w:val="en-US"/>
            </w:rPr>
          </w:rPrChange>
        </w:rPr>
        <w:instrText>-</w:instrText>
      </w:r>
      <w:r w:rsidR="002D1CC9">
        <w:rPr>
          <w:rStyle w:val="af8"/>
          <w:color w:val="auto"/>
          <w:u w:val="none"/>
          <w:lang w:val="en-US"/>
        </w:rPr>
        <w:instrText>vykorystannja</w:instrText>
      </w:r>
      <w:r w:rsidR="002D1CC9" w:rsidRPr="002D1CC9">
        <w:rPr>
          <w:rStyle w:val="af8"/>
          <w:color w:val="auto"/>
          <w:u w:val="none"/>
          <w:rPrChange w:id="118" w:author="Hewston Fox" w:date="2021-06-12T22:58:00Z">
            <w:rPr>
              <w:rStyle w:val="af8"/>
              <w:color w:val="auto"/>
              <w:u w:val="none"/>
              <w:lang w:val="en-US"/>
            </w:rPr>
          </w:rPrChange>
        </w:rPr>
        <w:instrText>.</w:instrText>
      </w:r>
      <w:r w:rsidR="002D1CC9">
        <w:rPr>
          <w:rStyle w:val="af8"/>
          <w:color w:val="auto"/>
          <w:u w:val="none"/>
          <w:lang w:val="en-US"/>
        </w:rPr>
        <w:instrText>pdf</w:instrText>
      </w:r>
      <w:r w:rsidR="002D1CC9" w:rsidRPr="002D1CC9">
        <w:rPr>
          <w:rStyle w:val="af8"/>
          <w:color w:val="auto"/>
          <w:u w:val="none"/>
          <w:rPrChange w:id="119"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proofErr w:type="spellStart"/>
      <w:r w:rsidRPr="00FA1802">
        <w:rPr>
          <w:rStyle w:val="af8"/>
          <w:color w:val="auto"/>
          <w:u w:val="none"/>
          <w:lang w:val="en-US"/>
        </w:rPr>
        <w:t>tsatu</w:t>
      </w:r>
      <w:proofErr w:type="spellEnd"/>
      <w:r w:rsidRPr="00FA1802">
        <w:rPr>
          <w:rStyle w:val="af8"/>
          <w:color w:val="auto"/>
          <w:u w:val="none"/>
        </w:rPr>
        <w:t>.</w:t>
      </w:r>
      <w:proofErr w:type="spellStart"/>
      <w:r w:rsidRPr="00FA1802">
        <w:rPr>
          <w:rStyle w:val="af8"/>
          <w:color w:val="auto"/>
          <w:u w:val="none"/>
          <w:lang w:val="en-US"/>
        </w:rPr>
        <w:t>edu</w:t>
      </w:r>
      <w:proofErr w:type="spellEnd"/>
      <w:r w:rsidRPr="00FA1802">
        <w:rPr>
          <w:rStyle w:val="af8"/>
          <w:color w:val="auto"/>
          <w:u w:val="none"/>
        </w:rPr>
        <w:t>.</w:t>
      </w:r>
      <w:proofErr w:type="spellStart"/>
      <w:r w:rsidRPr="00FA1802">
        <w:rPr>
          <w:rStyle w:val="af8"/>
          <w:color w:val="auto"/>
          <w:u w:val="none"/>
          <w:lang w:val="en-US"/>
        </w:rPr>
        <w:t>ua</w:t>
      </w:r>
      <w:proofErr w:type="spellEnd"/>
      <w:r w:rsidRPr="00FA1802">
        <w:rPr>
          <w:rStyle w:val="af8"/>
          <w:color w:val="auto"/>
          <w:u w:val="none"/>
        </w:rPr>
        <w:t>/</w:t>
      </w:r>
      <w:proofErr w:type="spellStart"/>
      <w:r w:rsidRPr="00FA1802">
        <w:rPr>
          <w:rStyle w:val="af8"/>
          <w:color w:val="auto"/>
          <w:u w:val="none"/>
          <w:lang w:val="en-US"/>
        </w:rPr>
        <w:t>kn</w:t>
      </w:r>
      <w:proofErr w:type="spellEnd"/>
      <w:r w:rsidRPr="00FA1802">
        <w:rPr>
          <w:rStyle w:val="af8"/>
          <w:color w:val="auto"/>
          <w:u w:val="none"/>
        </w:rPr>
        <w:t>/</w:t>
      </w:r>
      <w:proofErr w:type="spellStart"/>
      <w:r w:rsidRPr="00FA1802">
        <w:rPr>
          <w:rStyle w:val="af8"/>
          <w:color w:val="auto"/>
          <w:u w:val="none"/>
          <w:lang w:val="en-US"/>
        </w:rPr>
        <w:t>wp</w:t>
      </w:r>
      <w:proofErr w:type="spellEnd"/>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proofErr w:type="spellStart"/>
      <w:r w:rsidRPr="00FA1802">
        <w:rPr>
          <w:rStyle w:val="af8"/>
          <w:color w:val="auto"/>
          <w:u w:val="none"/>
          <w:lang w:val="en-US"/>
        </w:rPr>
        <w:t>laboratorna</w:t>
      </w:r>
      <w:proofErr w:type="spellEnd"/>
      <w:r w:rsidRPr="00FA1802">
        <w:rPr>
          <w:rStyle w:val="af8"/>
          <w:color w:val="auto"/>
          <w:u w:val="none"/>
        </w:rPr>
        <w:t>-</w:t>
      </w:r>
      <w:proofErr w:type="spellStart"/>
      <w:r w:rsidRPr="00FA1802">
        <w:rPr>
          <w:rStyle w:val="af8"/>
          <w:color w:val="auto"/>
          <w:u w:val="none"/>
          <w:lang w:val="en-US"/>
        </w:rPr>
        <w:t>robota</w:t>
      </w:r>
      <w:proofErr w:type="spellEnd"/>
      <w:r w:rsidRPr="00FA1802">
        <w:rPr>
          <w:rStyle w:val="af8"/>
          <w:color w:val="auto"/>
          <w:u w:val="none"/>
        </w:rPr>
        <w:t>-5-</w:t>
      </w:r>
      <w:proofErr w:type="spellStart"/>
      <w:r w:rsidRPr="00FA1802">
        <w:rPr>
          <w:rStyle w:val="af8"/>
          <w:color w:val="auto"/>
          <w:u w:val="none"/>
          <w:lang w:val="en-US"/>
        </w:rPr>
        <w:t>diahramy</w:t>
      </w:r>
      <w:proofErr w:type="spellEnd"/>
      <w:r w:rsidRPr="00FA1802">
        <w:rPr>
          <w:rStyle w:val="af8"/>
          <w:color w:val="auto"/>
          <w:u w:val="none"/>
        </w:rPr>
        <w:t>-</w:t>
      </w:r>
      <w:proofErr w:type="spellStart"/>
      <w:r w:rsidRPr="00FA1802">
        <w:rPr>
          <w:rStyle w:val="af8"/>
          <w:color w:val="auto"/>
          <w:u w:val="none"/>
          <w:lang w:val="en-US"/>
        </w:rPr>
        <w:t>variantiv</w:t>
      </w:r>
      <w:proofErr w:type="spellEnd"/>
      <w:r w:rsidRPr="00FA1802">
        <w:rPr>
          <w:rStyle w:val="af8"/>
          <w:color w:val="auto"/>
          <w:u w:val="none"/>
        </w:rPr>
        <w:t>-</w:t>
      </w:r>
      <w:proofErr w:type="spellStart"/>
      <w:r w:rsidRPr="00FA1802">
        <w:rPr>
          <w:rStyle w:val="af8"/>
          <w:color w:val="auto"/>
          <w:u w:val="none"/>
          <w:lang w:val="en-US"/>
        </w:rPr>
        <w:t>vykorystannja</w:t>
      </w:r>
      <w:proofErr w:type="spellEnd"/>
      <w:r w:rsidRPr="00FA1802">
        <w:rPr>
          <w:rStyle w:val="af8"/>
          <w:color w:val="auto"/>
          <w:u w:val="none"/>
        </w:rPr>
        <w:t>.</w:t>
      </w:r>
      <w:r w:rsidRPr="00FA1802">
        <w:rPr>
          <w:rStyle w:val="af8"/>
          <w:color w:val="auto"/>
          <w:u w:val="none"/>
          <w:lang w:val="en-US"/>
        </w:rPr>
        <w:t>pdf</w:t>
      </w:r>
      <w:r w:rsidR="002D1CC9">
        <w:rPr>
          <w:rStyle w:val="af8"/>
          <w:color w:val="auto"/>
          <w:u w:val="none"/>
          <w:lang w:val="en-US"/>
        </w:rPr>
        <w:fldChar w:fldCharType="end"/>
      </w:r>
      <w:r w:rsidRPr="00FA1802">
        <w:t xml:space="preserve"> 08.06.2021</w:t>
      </w:r>
    </w:p>
    <w:p w14:paraId="78A4C719" w14:textId="77777777" w:rsidR="00AD791B"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развертывания</w:t>
      </w:r>
      <w:proofErr w:type="spellEnd"/>
      <w:r w:rsidRPr="00FA1802">
        <w:t xml:space="preserve"> // </w:t>
      </w:r>
      <w:hyperlink r:id="rId75" w:history="1">
        <w:r w:rsidRPr="00FA1802">
          <w:rPr>
            <w:rStyle w:val="af8"/>
            <w:color w:val="auto"/>
            <w:u w:val="none"/>
          </w:rPr>
          <w:t>http://khpi-iip.mipk.kharkiv.edu/library/case/leon/gl11/gl11.html</w:t>
        </w:r>
      </w:hyperlink>
      <w:r w:rsidRPr="00FA1802">
        <w:t xml:space="preserve"> 08.06.2021</w:t>
      </w:r>
    </w:p>
    <w:p w14:paraId="647706E9" w14:textId="77777777" w:rsidR="00656F79"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компонентов</w:t>
      </w:r>
      <w:proofErr w:type="spellEnd"/>
      <w:r w:rsidRPr="00FA1802">
        <w:t xml:space="preserve"> // </w:t>
      </w:r>
      <w:hyperlink r:id="rId76" w:history="1">
        <w:r w:rsidRPr="00FA1802">
          <w:rPr>
            <w:rStyle w:val="af8"/>
            <w:color w:val="auto"/>
            <w:u w:val="none"/>
          </w:rPr>
          <w:t>http://khpi-iip.mipk.kharkiv.edu/library/case/leon/gl10/gl10.html</w:t>
        </w:r>
      </w:hyperlink>
      <w:r w:rsidRPr="00FA1802">
        <w:t xml:space="preserve"> 08.06.2021</w:t>
      </w:r>
    </w:p>
    <w:p w14:paraId="45510A29" w14:textId="77777777" w:rsidR="00656F79" w:rsidRPr="00FA1802" w:rsidRDefault="00656F79" w:rsidP="00656F79">
      <w:pPr>
        <w:pStyle w:val="a0"/>
        <w:numPr>
          <w:ilvl w:val="0"/>
          <w:numId w:val="15"/>
        </w:numPr>
        <w:rPr>
          <w:lang w:val="uk-UA"/>
        </w:rPr>
      </w:pPr>
      <w:proofErr w:type="spellStart"/>
      <w:r w:rsidRPr="00FA1802">
        <w:rPr>
          <w:lang w:val="uk-UA"/>
        </w:rPr>
        <w:t>Работа</w:t>
      </w:r>
      <w:proofErr w:type="spellEnd"/>
      <w:r w:rsidRPr="00FA1802">
        <w:rPr>
          <w:lang w:val="uk-UA"/>
        </w:rPr>
        <w:t xml:space="preserve">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r w:rsidR="002D1CC9">
        <w:rPr>
          <w:rStyle w:val="af8"/>
          <w:color w:val="auto"/>
          <w:u w:val="none"/>
          <w:lang w:val="en-US"/>
        </w:rPr>
        <w:fldChar w:fldCharType="begin"/>
      </w:r>
      <w:r w:rsidR="002D1CC9" w:rsidRPr="002D1CC9">
        <w:rPr>
          <w:rStyle w:val="af8"/>
          <w:color w:val="auto"/>
          <w:u w:val="none"/>
          <w:rPrChange w:id="120"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21" w:author="Hewston Fox" w:date="2021-06-12T22:58:00Z">
            <w:rPr>
              <w:rStyle w:val="af8"/>
              <w:color w:val="auto"/>
              <w:u w:val="none"/>
              <w:lang w:val="en-US"/>
            </w:rPr>
          </w:rPrChange>
        </w:rPr>
        <w:instrText xml:space="preserve"> "</w:instrText>
      </w:r>
      <w:r w:rsidR="002D1CC9">
        <w:rPr>
          <w:rStyle w:val="af8"/>
          <w:color w:val="auto"/>
          <w:u w:val="none"/>
          <w:lang w:val="en-US"/>
        </w:rPr>
        <w:instrText>https</w:instrText>
      </w:r>
      <w:r w:rsidR="002D1CC9" w:rsidRPr="002D1CC9">
        <w:rPr>
          <w:rStyle w:val="af8"/>
          <w:color w:val="auto"/>
          <w:u w:val="none"/>
          <w:rPrChange w:id="122" w:author="Hewston Fox" w:date="2021-06-12T22:58:00Z">
            <w:rPr>
              <w:rStyle w:val="af8"/>
              <w:color w:val="auto"/>
              <w:u w:val="none"/>
              <w:lang w:val="en-US"/>
            </w:rPr>
          </w:rPrChange>
        </w:rPr>
        <w:instrText>://</w:instrText>
      </w:r>
      <w:r w:rsidR="002D1CC9">
        <w:rPr>
          <w:rStyle w:val="af8"/>
          <w:color w:val="auto"/>
          <w:u w:val="none"/>
          <w:lang w:val="en-US"/>
        </w:rPr>
        <w:instrText>metanit</w:instrText>
      </w:r>
      <w:r w:rsidR="002D1CC9" w:rsidRPr="002D1CC9">
        <w:rPr>
          <w:rStyle w:val="af8"/>
          <w:color w:val="auto"/>
          <w:u w:val="none"/>
          <w:rPrChange w:id="123" w:author="Hewston Fox" w:date="2021-06-12T22:58:00Z">
            <w:rPr>
              <w:rStyle w:val="af8"/>
              <w:color w:val="auto"/>
              <w:u w:val="none"/>
              <w:lang w:val="en-US"/>
            </w:rPr>
          </w:rPrChange>
        </w:rPr>
        <w:instrText>.</w:instrText>
      </w:r>
      <w:r w:rsidR="002D1CC9">
        <w:rPr>
          <w:rStyle w:val="af8"/>
          <w:color w:val="auto"/>
          <w:u w:val="none"/>
          <w:lang w:val="en-US"/>
        </w:rPr>
        <w:instrText>com</w:instrText>
      </w:r>
      <w:r w:rsidR="002D1CC9" w:rsidRPr="002D1CC9">
        <w:rPr>
          <w:rStyle w:val="af8"/>
          <w:color w:val="auto"/>
          <w:u w:val="none"/>
          <w:rPrChange w:id="124" w:author="Hewston Fox" w:date="2021-06-12T22:58:00Z">
            <w:rPr>
              <w:rStyle w:val="af8"/>
              <w:color w:val="auto"/>
              <w:u w:val="none"/>
              <w:lang w:val="en-US"/>
            </w:rPr>
          </w:rPrChange>
        </w:rPr>
        <w:instrText>/</w:instrText>
      </w:r>
      <w:r w:rsidR="002D1CC9">
        <w:rPr>
          <w:rStyle w:val="af8"/>
          <w:color w:val="auto"/>
          <w:u w:val="none"/>
          <w:lang w:val="en-US"/>
        </w:rPr>
        <w:instrText>nosql</w:instrText>
      </w:r>
      <w:r w:rsidR="002D1CC9" w:rsidRPr="002D1CC9">
        <w:rPr>
          <w:rStyle w:val="af8"/>
          <w:color w:val="auto"/>
          <w:u w:val="none"/>
          <w:rPrChange w:id="125" w:author="Hewston Fox" w:date="2021-06-12T22:58:00Z">
            <w:rPr>
              <w:rStyle w:val="af8"/>
              <w:color w:val="auto"/>
              <w:u w:val="none"/>
              <w:lang w:val="en-US"/>
            </w:rPr>
          </w:rPrChange>
        </w:rPr>
        <w:instrText>/</w:instrText>
      </w:r>
      <w:r w:rsidR="002D1CC9">
        <w:rPr>
          <w:rStyle w:val="af8"/>
          <w:color w:val="auto"/>
          <w:u w:val="none"/>
          <w:lang w:val="en-US"/>
        </w:rPr>
        <w:instrText>mongodb</w:instrText>
      </w:r>
      <w:r w:rsidR="002D1CC9" w:rsidRPr="002D1CC9">
        <w:rPr>
          <w:rStyle w:val="af8"/>
          <w:color w:val="auto"/>
          <w:u w:val="none"/>
          <w:rPrChange w:id="126" w:author="Hewston Fox" w:date="2021-06-12T22:58:00Z">
            <w:rPr>
              <w:rStyle w:val="af8"/>
              <w:color w:val="auto"/>
              <w:u w:val="none"/>
              <w:lang w:val="en-US"/>
            </w:rPr>
          </w:rPrChange>
        </w:rPr>
        <w:instrText>/2.1.</w:instrText>
      </w:r>
      <w:r w:rsidR="002D1CC9">
        <w:rPr>
          <w:rStyle w:val="af8"/>
          <w:color w:val="auto"/>
          <w:u w:val="none"/>
          <w:lang w:val="en-US"/>
        </w:rPr>
        <w:instrText>php</w:instrText>
      </w:r>
      <w:r w:rsidR="002D1CC9" w:rsidRPr="002D1CC9">
        <w:rPr>
          <w:rStyle w:val="af8"/>
          <w:color w:val="auto"/>
          <w:u w:val="none"/>
          <w:rPrChange w:id="127"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https</w:t>
      </w:r>
      <w:r w:rsidRPr="00FA1802">
        <w:rPr>
          <w:rStyle w:val="af8"/>
          <w:color w:val="auto"/>
          <w:u w:val="none"/>
        </w:rPr>
        <w:t>://</w:t>
      </w:r>
      <w:proofErr w:type="spellStart"/>
      <w:r w:rsidRPr="00FA1802">
        <w:rPr>
          <w:rStyle w:val="af8"/>
          <w:color w:val="auto"/>
          <w:u w:val="none"/>
          <w:lang w:val="en-US"/>
        </w:rPr>
        <w:t>metanit</w:t>
      </w:r>
      <w:proofErr w:type="spellEnd"/>
      <w:r w:rsidRPr="00FA1802">
        <w:rPr>
          <w:rStyle w:val="af8"/>
          <w:color w:val="auto"/>
          <w:u w:val="none"/>
        </w:rPr>
        <w:t>.</w:t>
      </w:r>
      <w:r w:rsidRPr="00FA1802">
        <w:rPr>
          <w:rStyle w:val="af8"/>
          <w:color w:val="auto"/>
          <w:u w:val="none"/>
          <w:lang w:val="en-US"/>
        </w:rPr>
        <w:t>com</w:t>
      </w:r>
      <w:r w:rsidRPr="00FA1802">
        <w:rPr>
          <w:rStyle w:val="af8"/>
          <w:color w:val="auto"/>
          <w:u w:val="none"/>
        </w:rPr>
        <w:t>/</w:t>
      </w:r>
      <w:proofErr w:type="spellStart"/>
      <w:r w:rsidRPr="00FA1802">
        <w:rPr>
          <w:rStyle w:val="af8"/>
          <w:color w:val="auto"/>
          <w:u w:val="none"/>
          <w:lang w:val="en-US"/>
        </w:rPr>
        <w:t>nosql</w:t>
      </w:r>
      <w:proofErr w:type="spellEnd"/>
      <w:r w:rsidRPr="00FA1802">
        <w:rPr>
          <w:rStyle w:val="af8"/>
          <w:color w:val="auto"/>
          <w:u w:val="none"/>
        </w:rPr>
        <w:t>/</w:t>
      </w:r>
      <w:r w:rsidRPr="00FA1802">
        <w:rPr>
          <w:rStyle w:val="af8"/>
          <w:color w:val="auto"/>
          <w:u w:val="none"/>
          <w:lang w:val="en-US"/>
        </w:rPr>
        <w:t>mongodb</w:t>
      </w:r>
      <w:r w:rsidRPr="00FA1802">
        <w:rPr>
          <w:rStyle w:val="af8"/>
          <w:color w:val="auto"/>
          <w:u w:val="none"/>
        </w:rPr>
        <w:t>/2.1.</w:t>
      </w:r>
      <w:proofErr w:type="spellStart"/>
      <w:r w:rsidRPr="00FA1802">
        <w:rPr>
          <w:rStyle w:val="af8"/>
          <w:color w:val="auto"/>
          <w:u w:val="none"/>
          <w:lang w:val="en-US"/>
        </w:rPr>
        <w:t>php</w:t>
      </w:r>
      <w:proofErr w:type="spellEnd"/>
      <w:r w:rsidR="002D1CC9">
        <w:rPr>
          <w:rStyle w:val="af8"/>
          <w:color w:val="auto"/>
          <w:u w:val="none"/>
          <w:lang w:val="en-US"/>
        </w:rPr>
        <w:fldChar w:fldCharType="end"/>
      </w:r>
      <w:r w:rsidRPr="00FA1802">
        <w:t xml:space="preserve"> 08.06.2021</w:t>
      </w:r>
    </w:p>
    <w:p w14:paraId="50FFA7DA" w14:textId="77777777" w:rsidR="005D6E5A" w:rsidRDefault="005D6E5A">
      <w:pPr>
        <w:rPr>
          <w:rFonts w:ascii="Times New Roman" w:hAnsi="Times New Roman" w:cs="Times New Roman"/>
          <w:sz w:val="28"/>
          <w:szCs w:val="28"/>
          <w:lang w:val="uk-UA"/>
        </w:rPr>
      </w:pPr>
      <w:r w:rsidRPr="00CC7D4F">
        <w:rPr>
          <w:lang w:val="uk-UA"/>
        </w:rPr>
        <w:br w:type="page"/>
      </w:r>
    </w:p>
    <w:p w14:paraId="7AD731AE" w14:textId="77777777" w:rsidR="005D6E5A" w:rsidRDefault="005D6E5A" w:rsidP="005517B9">
      <w:pPr>
        <w:pStyle w:val="aff4"/>
      </w:pPr>
      <w:bookmarkStart w:id="128" w:name="_Toc74067626"/>
      <w:r>
        <w:lastRenderedPageBreak/>
        <w:t>Додаток А Лістинг програмного коду</w:t>
      </w:r>
      <w:bookmarkEnd w:id="128"/>
    </w:p>
    <w:p w14:paraId="2C99D819" w14:textId="77777777" w:rsidR="005D6E5A" w:rsidRPr="00AA0E3C" w:rsidRDefault="00896EEE" w:rsidP="005D6E5A">
      <w:pPr>
        <w:pStyle w:val="af"/>
        <w:rPr>
          <w:lang w:val="ru-RU"/>
        </w:rPr>
      </w:pPr>
      <w:r>
        <w:rPr>
          <w:lang w:val="en-US"/>
        </w:rPr>
        <w:t>main</w:t>
      </w:r>
      <w:r w:rsidRPr="00AA0E3C">
        <w:rPr>
          <w:lang w:val="ru-RU"/>
        </w:rPr>
        <w:t>.</w:t>
      </w:r>
      <w:r>
        <w:rPr>
          <w:lang w:val="en-US"/>
        </w:rPr>
        <w:t>py</w:t>
      </w:r>
    </w:p>
    <w:p w14:paraId="25040289" w14:textId="77777777"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14:paraId="25E2183D" w14:textId="77777777" w:rsidR="00896EEE" w:rsidRDefault="00896EEE" w:rsidP="005D6E5A">
      <w:pPr>
        <w:pStyle w:val="af"/>
        <w:rPr>
          <w:lang w:val="en-US"/>
        </w:rPr>
      </w:pPr>
    </w:p>
    <w:p w14:paraId="6DC8A729" w14:textId="77777777" w:rsidR="00896EEE" w:rsidRDefault="00896EEE" w:rsidP="005D6E5A">
      <w:pPr>
        <w:pStyle w:val="af"/>
        <w:rPr>
          <w:lang w:val="en-US"/>
        </w:rPr>
      </w:pPr>
      <w:r>
        <w:rPr>
          <w:lang w:val="en-US"/>
        </w:rPr>
        <w:t>bot_types.py</w:t>
      </w:r>
    </w:p>
    <w:p w14:paraId="45C1C947" w14:textId="77777777"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14:paraId="36538C86" w14:textId="77777777" w:rsidR="00896EEE" w:rsidRPr="00896EEE" w:rsidRDefault="00896EEE" w:rsidP="005D6E5A">
      <w:pPr>
        <w:pStyle w:val="af"/>
        <w:rPr>
          <w:lang w:val="en-US"/>
        </w:rPr>
      </w:pPr>
    </w:p>
    <w:p w14:paraId="3E42C174" w14:textId="77777777" w:rsidR="005D6E5A" w:rsidRDefault="005D6E5A">
      <w:pPr>
        <w:rPr>
          <w:rFonts w:ascii="Times New Roman" w:hAnsi="Times New Roman" w:cs="Times New Roman"/>
          <w:sz w:val="28"/>
          <w:szCs w:val="28"/>
          <w:lang w:val="uk-UA"/>
        </w:rPr>
      </w:pPr>
      <w:r w:rsidRPr="00896EEE">
        <w:rPr>
          <w:lang w:val="en-US"/>
        </w:rPr>
        <w:br w:type="page"/>
      </w:r>
    </w:p>
    <w:p w14:paraId="220451A4" w14:textId="77777777" w:rsidR="001D5778" w:rsidRDefault="00C55D21" w:rsidP="005517B9">
      <w:pPr>
        <w:pStyle w:val="aff4"/>
      </w:pPr>
      <w:bookmarkStart w:id="129" w:name="_Toc74067627"/>
      <w:r w:rsidRPr="00C55D21">
        <w:lastRenderedPageBreak/>
        <w:t>Додаток Б Економічні розрахунки</w:t>
      </w:r>
      <w:bookmarkEnd w:id="129"/>
    </w:p>
    <w:p w14:paraId="1ABCB388" w14:textId="77777777" w:rsidR="00C55D21" w:rsidRDefault="001D5778" w:rsidP="001D5778">
      <w:pPr>
        <w:pStyle w:val="af4"/>
      </w:pPr>
      <w:r>
        <w:rPr>
          <w:lang w:val="ru-RU"/>
        </w:rPr>
        <w:drawing>
          <wp:inline distT="0" distB="0" distL="0" distR="0" wp14:anchorId="307C006F" wp14:editId="20297A84">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14:paraId="54402FAA" w14:textId="77777777" w:rsidR="00C55D21" w:rsidRDefault="00C55D21" w:rsidP="001D5778">
      <w:pPr>
        <w:pStyle w:val="af4"/>
      </w:pPr>
      <w:r w:rsidRPr="00E42BFF">
        <w:br w:type="page"/>
      </w:r>
    </w:p>
    <w:p w14:paraId="3D715CA2"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14:paraId="40FB7E74"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14:paraId="0B2F0C8C"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14:paraId="2701199F"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14:paraId="7040BC87"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14:paraId="7E8D8A1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6F788B9"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14:paraId="3144D821"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14:paraId="3924494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401CC43F"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AA18459"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15F0D8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9764B7" w14:textId="77777777" w:rsidR="005517B9" w:rsidRPr="004C7CDE" w:rsidRDefault="005517B9" w:rsidP="005517B9">
      <w:pPr>
        <w:pStyle w:val="aff4"/>
      </w:pPr>
      <w:bookmarkStart w:id="130" w:name="_Toc74067628"/>
      <w:r>
        <w:t>Ілюстративні матеріали</w:t>
      </w:r>
      <w:bookmarkEnd w:id="130"/>
    </w:p>
    <w:p w14:paraId="78FF8470" w14:textId="77777777"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14:paraId="7D88B338"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00507956" w14:textId="77777777"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14:paraId="2A4B93D0"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3072558D"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D48D2E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5DD07343"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0E2AEC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357CF2D"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14:paraId="4AB3C4BE"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6D8F8D3B"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Росіца МАНЄВА</w:t>
      </w:r>
    </w:p>
    <w:p w14:paraId="3729F2F7"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5F5AC22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7D80706"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75924060"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BCA2DB"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DC06854" w14:textId="77777777" w:rsidR="005517B9" w:rsidRPr="004C7CDE" w:rsidRDefault="005517B9" w:rsidP="00FB0898">
      <w:pPr>
        <w:spacing w:after="0" w:line="360" w:lineRule="auto"/>
        <w:rPr>
          <w:rFonts w:ascii="Times New Roman" w:hAnsi="Times New Roman" w:cs="Times New Roman"/>
          <w:sz w:val="28"/>
          <w:szCs w:val="28"/>
          <w:lang w:val="uk-UA"/>
        </w:rPr>
      </w:pPr>
    </w:p>
    <w:p w14:paraId="296F1DE8" w14:textId="77777777"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14:paraId="26DB1A62" w14:textId="77777777" w:rsidR="00C55D21" w:rsidRDefault="00065E31" w:rsidP="00065E31">
      <w:pPr>
        <w:pStyle w:val="af4"/>
      </w:pPr>
      <w:r>
        <w:rPr>
          <w:lang w:val="ru-RU"/>
        </w:rPr>
        <w:lastRenderedPageBreak/>
        <w:drawing>
          <wp:inline distT="0" distB="0" distL="0" distR="0" wp14:anchorId="724DEBC6" wp14:editId="325AF242">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442335"/>
                    </a:xfrm>
                    <a:prstGeom prst="rect">
                      <a:avLst/>
                    </a:prstGeom>
                  </pic:spPr>
                </pic:pic>
              </a:graphicData>
            </a:graphic>
          </wp:inline>
        </w:drawing>
      </w:r>
    </w:p>
    <w:p w14:paraId="3E8FF7EB" w14:textId="77777777" w:rsidR="007F772F" w:rsidRPr="007F772F" w:rsidRDefault="007F772F" w:rsidP="00065E31">
      <w:pPr>
        <w:pStyle w:val="af4"/>
        <w:rPr>
          <w:lang w:val="en-US"/>
        </w:rPr>
      </w:pPr>
      <w:bookmarkStart w:id="131" w:name="_Hlk74067275"/>
      <w:r>
        <w:t>Слайд 1</w:t>
      </w:r>
      <w:r>
        <w:rPr>
          <w:lang w:val="en-US"/>
        </w:rPr>
        <w:t>/13</w:t>
      </w:r>
    </w:p>
    <w:bookmarkEnd w:id="131"/>
    <w:p w14:paraId="3426D5CD" w14:textId="77777777" w:rsidR="00065E31" w:rsidRDefault="00065E31" w:rsidP="00065E31">
      <w:pPr>
        <w:pStyle w:val="af4"/>
      </w:pPr>
      <w:r>
        <w:rPr>
          <w:lang w:val="ru-RU"/>
        </w:rPr>
        <w:drawing>
          <wp:inline distT="0" distB="0" distL="0" distR="0" wp14:anchorId="660C9408" wp14:editId="0B97F0BE">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442335"/>
                    </a:xfrm>
                    <a:prstGeom prst="rect">
                      <a:avLst/>
                    </a:prstGeom>
                  </pic:spPr>
                </pic:pic>
              </a:graphicData>
            </a:graphic>
          </wp:inline>
        </w:drawing>
      </w:r>
    </w:p>
    <w:p w14:paraId="50E4F4BC" w14:textId="77777777" w:rsidR="007F772F" w:rsidRPr="007F772F" w:rsidRDefault="007F772F" w:rsidP="007F772F">
      <w:pPr>
        <w:pStyle w:val="af4"/>
        <w:rPr>
          <w:lang w:val="en-US"/>
        </w:rPr>
      </w:pPr>
      <w:r>
        <w:t>Слайд 2</w:t>
      </w:r>
      <w:r>
        <w:rPr>
          <w:lang w:val="en-US"/>
        </w:rPr>
        <w:t>/13</w:t>
      </w:r>
    </w:p>
    <w:p w14:paraId="7A8DB346" w14:textId="77777777" w:rsidR="007F772F" w:rsidRDefault="007F772F" w:rsidP="00065E31">
      <w:pPr>
        <w:pStyle w:val="af4"/>
      </w:pPr>
    </w:p>
    <w:p w14:paraId="2923829C" w14:textId="77777777" w:rsidR="00065E31" w:rsidRDefault="00065E31" w:rsidP="00065E31">
      <w:pPr>
        <w:pStyle w:val="af4"/>
      </w:pPr>
      <w:r>
        <w:rPr>
          <w:lang w:val="ru-RU"/>
        </w:rPr>
        <w:lastRenderedPageBreak/>
        <w:drawing>
          <wp:inline distT="0" distB="0" distL="0" distR="0" wp14:anchorId="5EFB69D6" wp14:editId="6E181526">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3442335"/>
                    </a:xfrm>
                    <a:prstGeom prst="rect">
                      <a:avLst/>
                    </a:prstGeom>
                  </pic:spPr>
                </pic:pic>
              </a:graphicData>
            </a:graphic>
          </wp:inline>
        </w:drawing>
      </w:r>
    </w:p>
    <w:p w14:paraId="52567004" w14:textId="77777777" w:rsidR="007F772F" w:rsidRPr="007F772F" w:rsidRDefault="007F772F" w:rsidP="007F772F">
      <w:pPr>
        <w:pStyle w:val="af4"/>
        <w:rPr>
          <w:lang w:val="en-US"/>
        </w:rPr>
      </w:pPr>
      <w:r>
        <w:t>Слайд 3</w:t>
      </w:r>
      <w:r>
        <w:rPr>
          <w:lang w:val="en-US"/>
        </w:rPr>
        <w:t>/13</w:t>
      </w:r>
    </w:p>
    <w:p w14:paraId="59141F05" w14:textId="77777777" w:rsidR="007F772F" w:rsidRDefault="007F772F" w:rsidP="00065E31">
      <w:pPr>
        <w:pStyle w:val="af4"/>
      </w:pPr>
    </w:p>
    <w:p w14:paraId="73F6ED49" w14:textId="77777777" w:rsidR="00065E31" w:rsidRDefault="00065E31" w:rsidP="00065E31">
      <w:pPr>
        <w:pStyle w:val="af4"/>
      </w:pPr>
      <w:r>
        <w:rPr>
          <w:lang w:val="ru-RU"/>
        </w:rPr>
        <w:drawing>
          <wp:inline distT="0" distB="0" distL="0" distR="0" wp14:anchorId="2CF04DEA" wp14:editId="19E9CE45">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442335"/>
                    </a:xfrm>
                    <a:prstGeom prst="rect">
                      <a:avLst/>
                    </a:prstGeom>
                  </pic:spPr>
                </pic:pic>
              </a:graphicData>
            </a:graphic>
          </wp:inline>
        </w:drawing>
      </w:r>
    </w:p>
    <w:p w14:paraId="62FA0DFE" w14:textId="77777777" w:rsidR="007F772F" w:rsidRPr="007F772F" w:rsidRDefault="007F772F" w:rsidP="007F772F">
      <w:pPr>
        <w:pStyle w:val="af4"/>
        <w:rPr>
          <w:lang w:val="en-US"/>
        </w:rPr>
      </w:pPr>
      <w:r>
        <w:t>Слайд 4</w:t>
      </w:r>
      <w:r>
        <w:rPr>
          <w:lang w:val="en-US"/>
        </w:rPr>
        <w:t>/13</w:t>
      </w:r>
    </w:p>
    <w:p w14:paraId="2DF7A882" w14:textId="77777777" w:rsidR="007F772F" w:rsidRDefault="007F772F" w:rsidP="00065E31">
      <w:pPr>
        <w:pStyle w:val="af4"/>
      </w:pPr>
    </w:p>
    <w:p w14:paraId="110857E6" w14:textId="77777777" w:rsidR="00065E31" w:rsidRDefault="00065E31" w:rsidP="00065E31">
      <w:pPr>
        <w:pStyle w:val="af4"/>
      </w:pPr>
      <w:r>
        <w:rPr>
          <w:lang w:val="ru-RU"/>
        </w:rPr>
        <w:lastRenderedPageBreak/>
        <w:drawing>
          <wp:inline distT="0" distB="0" distL="0" distR="0" wp14:anchorId="399AF2C0" wp14:editId="085F86BF">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3442335"/>
                    </a:xfrm>
                    <a:prstGeom prst="rect">
                      <a:avLst/>
                    </a:prstGeom>
                  </pic:spPr>
                </pic:pic>
              </a:graphicData>
            </a:graphic>
          </wp:inline>
        </w:drawing>
      </w:r>
    </w:p>
    <w:p w14:paraId="0820CFC6" w14:textId="77777777" w:rsidR="00E81841" w:rsidRPr="007F772F" w:rsidRDefault="00E81841" w:rsidP="00E81841">
      <w:pPr>
        <w:pStyle w:val="af4"/>
        <w:rPr>
          <w:lang w:val="en-US"/>
        </w:rPr>
      </w:pPr>
      <w:r>
        <w:t>Слайд 5</w:t>
      </w:r>
      <w:r>
        <w:rPr>
          <w:lang w:val="en-US"/>
        </w:rPr>
        <w:t>/13</w:t>
      </w:r>
    </w:p>
    <w:p w14:paraId="6DCFA1C3" w14:textId="77777777" w:rsidR="00E81841" w:rsidRDefault="00E81841" w:rsidP="00065E31">
      <w:pPr>
        <w:pStyle w:val="af4"/>
      </w:pPr>
    </w:p>
    <w:p w14:paraId="517DB6F1" w14:textId="77777777" w:rsidR="00065E31" w:rsidRDefault="00065E31" w:rsidP="00065E31">
      <w:pPr>
        <w:pStyle w:val="af4"/>
      </w:pPr>
      <w:r>
        <w:rPr>
          <w:lang w:val="ru-RU"/>
        </w:rPr>
        <w:drawing>
          <wp:inline distT="0" distB="0" distL="0" distR="0" wp14:anchorId="53C0FC71" wp14:editId="2DA15797">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14:paraId="5EE01430" w14:textId="77777777" w:rsidR="00E81841" w:rsidRPr="007F772F" w:rsidRDefault="00E81841" w:rsidP="00E81841">
      <w:pPr>
        <w:pStyle w:val="af4"/>
        <w:rPr>
          <w:lang w:val="en-US"/>
        </w:rPr>
      </w:pPr>
      <w:r>
        <w:t>Слайд 6</w:t>
      </w:r>
      <w:r>
        <w:rPr>
          <w:lang w:val="en-US"/>
        </w:rPr>
        <w:t>/13</w:t>
      </w:r>
    </w:p>
    <w:p w14:paraId="55737111" w14:textId="77777777" w:rsidR="00E81841" w:rsidRDefault="00E81841" w:rsidP="00065E31">
      <w:pPr>
        <w:pStyle w:val="af4"/>
      </w:pPr>
    </w:p>
    <w:p w14:paraId="48C58E23" w14:textId="77777777" w:rsidR="00065E31" w:rsidRDefault="007F772F" w:rsidP="00065E31">
      <w:pPr>
        <w:pStyle w:val="af4"/>
      </w:pPr>
      <w:r>
        <w:rPr>
          <w:lang w:val="ru-RU"/>
        </w:rPr>
        <w:lastRenderedPageBreak/>
        <w:drawing>
          <wp:inline distT="0" distB="0" distL="0" distR="0" wp14:anchorId="21A9FBD9" wp14:editId="112F6BF5">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14:paraId="5DEAC34F" w14:textId="77777777" w:rsidR="00E81841" w:rsidRPr="007F772F" w:rsidRDefault="00E81841" w:rsidP="00E81841">
      <w:pPr>
        <w:pStyle w:val="af4"/>
        <w:rPr>
          <w:lang w:val="en-US"/>
        </w:rPr>
      </w:pPr>
      <w:r>
        <w:t>Слайд 7</w:t>
      </w:r>
      <w:r>
        <w:rPr>
          <w:lang w:val="en-US"/>
        </w:rPr>
        <w:t>/13</w:t>
      </w:r>
    </w:p>
    <w:p w14:paraId="12538B70" w14:textId="77777777" w:rsidR="00E81841" w:rsidRDefault="00E81841" w:rsidP="00E81841">
      <w:pPr>
        <w:pStyle w:val="af4"/>
        <w:jc w:val="left"/>
      </w:pPr>
    </w:p>
    <w:p w14:paraId="2A190415" w14:textId="77777777" w:rsidR="007F772F" w:rsidRDefault="007F772F" w:rsidP="00065E31">
      <w:pPr>
        <w:pStyle w:val="af4"/>
      </w:pPr>
      <w:r>
        <w:rPr>
          <w:lang w:val="ru-RU"/>
        </w:rPr>
        <w:drawing>
          <wp:inline distT="0" distB="0" distL="0" distR="0" wp14:anchorId="634D4B5A" wp14:editId="2750A220">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14:paraId="1CBE5C8B" w14:textId="77777777" w:rsidR="00E81841" w:rsidRPr="007F772F" w:rsidRDefault="00E81841" w:rsidP="00E81841">
      <w:pPr>
        <w:pStyle w:val="af4"/>
        <w:rPr>
          <w:lang w:val="en-US"/>
        </w:rPr>
      </w:pPr>
      <w:r>
        <w:t>Слайд 8</w:t>
      </w:r>
      <w:r>
        <w:rPr>
          <w:lang w:val="en-US"/>
        </w:rPr>
        <w:t>/13</w:t>
      </w:r>
    </w:p>
    <w:p w14:paraId="4DF0FBD7" w14:textId="77777777" w:rsidR="00E81841" w:rsidRDefault="00E81841" w:rsidP="00065E31">
      <w:pPr>
        <w:pStyle w:val="af4"/>
      </w:pPr>
    </w:p>
    <w:p w14:paraId="30FA3B8D" w14:textId="77777777" w:rsidR="00E81841" w:rsidRPr="007F772F" w:rsidRDefault="007F772F" w:rsidP="00E81841">
      <w:pPr>
        <w:pStyle w:val="af4"/>
        <w:rPr>
          <w:lang w:val="en-US"/>
        </w:rPr>
      </w:pPr>
      <w:r>
        <w:rPr>
          <w:lang w:val="ru-RU"/>
        </w:rPr>
        <w:lastRenderedPageBreak/>
        <w:drawing>
          <wp:inline distT="0" distB="0" distL="0" distR="0" wp14:anchorId="5B6864B7" wp14:editId="4EEC9812">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14:paraId="0ACB5EE7" w14:textId="77777777" w:rsidR="007F772F" w:rsidRDefault="007F772F" w:rsidP="00065E31">
      <w:pPr>
        <w:pStyle w:val="af4"/>
      </w:pPr>
    </w:p>
    <w:p w14:paraId="37046CC1" w14:textId="77777777" w:rsidR="007F772F" w:rsidRDefault="007F772F" w:rsidP="00065E31">
      <w:pPr>
        <w:pStyle w:val="af4"/>
      </w:pPr>
      <w:r>
        <w:rPr>
          <w:lang w:val="ru-RU"/>
        </w:rPr>
        <w:drawing>
          <wp:inline distT="0" distB="0" distL="0" distR="0" wp14:anchorId="6592D157" wp14:editId="4C75D88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14:paraId="3FCD01BA" w14:textId="77777777" w:rsidR="00E81841" w:rsidRPr="007F772F" w:rsidRDefault="00E81841" w:rsidP="00E81841">
      <w:pPr>
        <w:pStyle w:val="af4"/>
        <w:rPr>
          <w:lang w:val="en-US"/>
        </w:rPr>
      </w:pPr>
      <w:r>
        <w:t>Слайд 10</w:t>
      </w:r>
      <w:r>
        <w:rPr>
          <w:lang w:val="en-US"/>
        </w:rPr>
        <w:t>/13</w:t>
      </w:r>
    </w:p>
    <w:p w14:paraId="36C81FB4" w14:textId="77777777" w:rsidR="00E81841" w:rsidRDefault="00E81841" w:rsidP="00065E31">
      <w:pPr>
        <w:pStyle w:val="af4"/>
      </w:pPr>
    </w:p>
    <w:p w14:paraId="3674FBC8" w14:textId="77777777" w:rsidR="00E81841" w:rsidRPr="007F772F" w:rsidRDefault="007F772F" w:rsidP="00E81841">
      <w:pPr>
        <w:pStyle w:val="af4"/>
        <w:rPr>
          <w:lang w:val="en-US"/>
        </w:rPr>
      </w:pPr>
      <w:r>
        <w:rPr>
          <w:lang w:val="ru-RU"/>
        </w:rPr>
        <w:lastRenderedPageBreak/>
        <w:drawing>
          <wp:inline distT="0" distB="0" distL="0" distR="0" wp14:anchorId="6000E91E" wp14:editId="1DFC0C93">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14:paraId="40EBF4C2" w14:textId="77777777" w:rsidR="007F772F" w:rsidRDefault="007F772F" w:rsidP="00065E31">
      <w:pPr>
        <w:pStyle w:val="af4"/>
      </w:pPr>
    </w:p>
    <w:p w14:paraId="37198CCB" w14:textId="77777777" w:rsidR="00E81841" w:rsidRPr="007F772F" w:rsidRDefault="007F772F" w:rsidP="00E81841">
      <w:pPr>
        <w:pStyle w:val="af4"/>
        <w:rPr>
          <w:lang w:val="en-US"/>
        </w:rPr>
      </w:pPr>
      <w:r>
        <w:rPr>
          <w:lang w:val="ru-RU"/>
        </w:rPr>
        <w:drawing>
          <wp:inline distT="0" distB="0" distL="0" distR="0" wp14:anchorId="697B33B9" wp14:editId="367C359F">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14:paraId="6A3B2B2C" w14:textId="77777777" w:rsidR="007F772F" w:rsidRDefault="007F772F" w:rsidP="00065E31">
      <w:pPr>
        <w:pStyle w:val="af4"/>
      </w:pPr>
    </w:p>
    <w:p w14:paraId="7AF4389B" w14:textId="77777777" w:rsidR="00E81841" w:rsidRPr="007F772F" w:rsidRDefault="007F772F" w:rsidP="00E81841">
      <w:pPr>
        <w:pStyle w:val="af4"/>
        <w:rPr>
          <w:lang w:val="en-US"/>
        </w:rPr>
      </w:pPr>
      <w:r>
        <w:rPr>
          <w:lang w:val="ru-RU"/>
        </w:rPr>
        <w:lastRenderedPageBreak/>
        <w:drawing>
          <wp:inline distT="0" distB="0" distL="0" distR="0" wp14:anchorId="5621E070" wp14:editId="6CAC140F">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14:paraId="062C9BA8" w14:textId="77777777" w:rsidR="007F772F" w:rsidRDefault="007F772F" w:rsidP="00065E31">
      <w:pPr>
        <w:pStyle w:val="af4"/>
      </w:pPr>
    </w:p>
    <w:p w14:paraId="785C2D8E" w14:textId="77777777" w:rsidR="00065E31" w:rsidRPr="00065E31" w:rsidRDefault="00065E31" w:rsidP="00065E31">
      <w:pPr>
        <w:pStyle w:val="af"/>
      </w:pPr>
    </w:p>
    <w:sectPr w:rsidR="00065E31" w:rsidRPr="00065E31" w:rsidSect="00FB0898">
      <w:headerReference w:type="default" r:id="rId91"/>
      <w:pgSz w:w="11906" w:h="16838"/>
      <w:pgMar w:top="1134" w:right="851" w:bottom="1134" w:left="1418" w:header="709" w:footer="709"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1" w:author="Пользователь" w:date="2021-06-12T17:33:00Z" w:initials="П">
    <w:p w14:paraId="35A48F8B" w14:textId="77777777" w:rsidR="002D1CC9" w:rsidRPr="002D1CC9" w:rsidRDefault="002D1CC9">
      <w:pPr>
        <w:pStyle w:val="affe"/>
        <w:rPr>
          <w:lang w:val="uk-UA"/>
        </w:rPr>
      </w:pPr>
      <w:r>
        <w:rPr>
          <w:rStyle w:val="affd"/>
        </w:rPr>
        <w:annotationRef/>
      </w:r>
      <w:r>
        <w:t xml:space="preserve">да взял? Какой у тебя </w:t>
      </w:r>
      <w:proofErr w:type="spellStart"/>
      <w:r>
        <w:t>коеф</w:t>
      </w:r>
      <w:proofErr w:type="spellEnd"/>
      <w:r>
        <w:t xml:space="preserve">. рентабельности. Пересчитай. Дальше у тебя все </w:t>
      </w:r>
      <w:proofErr w:type="gramStart"/>
      <w:r>
        <w:t>правильно .</w:t>
      </w:r>
      <w:proofErr w:type="gramEnd"/>
      <w:r>
        <w:t xml:space="preserve"> Пропустил значение и не исправил? У меня получилось </w:t>
      </w:r>
      <w:bookmarkStart w:id="74" w:name="_Hlk74431285"/>
      <w:r>
        <w:t>41786,37</w:t>
      </w:r>
      <w:bookmarkEnd w:id="74"/>
    </w:p>
    <w:p w14:paraId="0523A53C" w14:textId="77777777" w:rsidR="002D1CC9" w:rsidRDefault="002D1CC9">
      <w:pPr>
        <w:pStyle w:val="affe"/>
      </w:pPr>
    </w:p>
  </w:comment>
  <w:comment w:id="72" w:author="Hewston Fox" w:date="2021-06-12T23:10:00Z" w:initials="HF">
    <w:p w14:paraId="4386AB30" w14:textId="77777777" w:rsidR="006F6A11" w:rsidRDefault="006F6A11">
      <w:pPr>
        <w:pStyle w:val="affe"/>
      </w:pPr>
      <w:r>
        <w:rPr>
          <w:rStyle w:val="affd"/>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3A53C" w15:done="0"/>
  <w15:commentEx w15:paraId="4386AB30" w15:paraIdParent="0523A5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7E5D4F" w14:textId="77777777" w:rsidR="001B322B" w:rsidRDefault="001B322B" w:rsidP="00FB0898">
      <w:pPr>
        <w:spacing w:after="0" w:line="240" w:lineRule="auto"/>
      </w:pPr>
      <w:r>
        <w:separator/>
      </w:r>
    </w:p>
  </w:endnote>
  <w:endnote w:type="continuationSeparator" w:id="0">
    <w:p w14:paraId="386F856A" w14:textId="77777777" w:rsidR="001B322B" w:rsidRDefault="001B322B"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918B0" w14:textId="77777777" w:rsidR="002D1CC9" w:rsidRDefault="002D1CC9">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D80BD" w14:textId="77777777" w:rsidR="002D1CC9" w:rsidRDefault="002D1CC9">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D5568" w14:textId="77777777" w:rsidR="002D1CC9" w:rsidRDefault="002D1CC9">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A2011" w14:textId="77777777" w:rsidR="001B322B" w:rsidRDefault="001B322B" w:rsidP="00FB0898">
      <w:pPr>
        <w:spacing w:after="0" w:line="240" w:lineRule="auto"/>
      </w:pPr>
      <w:r>
        <w:separator/>
      </w:r>
    </w:p>
  </w:footnote>
  <w:footnote w:type="continuationSeparator" w:id="0">
    <w:p w14:paraId="7E3D4103" w14:textId="77777777" w:rsidR="001B322B" w:rsidRDefault="001B322B"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56A61" w14:textId="77777777" w:rsidR="002D1CC9" w:rsidRDefault="002D1CC9">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Content>
      <w:p w14:paraId="14BF5CFD" w14:textId="77777777" w:rsidR="002D1CC9" w:rsidRDefault="002D1CC9">
        <w:pPr>
          <w:pStyle w:val="aff9"/>
          <w:jc w:val="right"/>
        </w:pPr>
      </w:p>
    </w:sdtContent>
  </w:sdt>
  <w:p w14:paraId="0C5F118E" w14:textId="77777777" w:rsidR="002D1CC9" w:rsidRDefault="002D1CC9">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033D3" w14:textId="77777777" w:rsidR="002D1CC9" w:rsidRDefault="002D1CC9">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Content>
      <w:p w14:paraId="38192AC2" w14:textId="77777777" w:rsidR="002D1CC9" w:rsidRDefault="002D1CC9">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744E71">
          <w:rPr>
            <w:rFonts w:ascii="Times New Roman" w:hAnsi="Times New Roman" w:cs="Times New Roman"/>
            <w:noProof/>
            <w:sz w:val="28"/>
            <w:szCs w:val="28"/>
          </w:rPr>
          <w:t>34</w:t>
        </w:r>
        <w:r w:rsidRPr="00FB0898">
          <w:rPr>
            <w:rFonts w:ascii="Times New Roman" w:hAnsi="Times New Roman" w:cs="Times New Roman"/>
            <w:sz w:val="28"/>
            <w:szCs w:val="28"/>
          </w:rPr>
          <w:fldChar w:fldCharType="end"/>
        </w:r>
      </w:p>
    </w:sdtContent>
  </w:sdt>
  <w:p w14:paraId="388A3163" w14:textId="77777777" w:rsidR="002D1CC9" w:rsidRDefault="002D1CC9">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wston Fox">
    <w15:presenceInfo w15:providerId="Windows Live" w15:userId="d7951c46639bc1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778"/>
    <w:rsid w:val="00002430"/>
    <w:rsid w:val="000101A2"/>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322B"/>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1CC9"/>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30C"/>
    <w:rsid w:val="00491A27"/>
    <w:rsid w:val="004A3CA9"/>
    <w:rsid w:val="004B1F15"/>
    <w:rsid w:val="004B42EB"/>
    <w:rsid w:val="004B74BA"/>
    <w:rsid w:val="004C021B"/>
    <w:rsid w:val="004C62AE"/>
    <w:rsid w:val="004C7CDE"/>
    <w:rsid w:val="004D7CEC"/>
    <w:rsid w:val="004F52A1"/>
    <w:rsid w:val="005117FF"/>
    <w:rsid w:val="00521CBD"/>
    <w:rsid w:val="005223B6"/>
    <w:rsid w:val="005300BE"/>
    <w:rsid w:val="00531853"/>
    <w:rsid w:val="00534C65"/>
    <w:rsid w:val="00544778"/>
    <w:rsid w:val="00550852"/>
    <w:rsid w:val="005517B9"/>
    <w:rsid w:val="005623E0"/>
    <w:rsid w:val="00581F01"/>
    <w:rsid w:val="005918BE"/>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B29E4"/>
    <w:rsid w:val="006B316F"/>
    <w:rsid w:val="006B64DA"/>
    <w:rsid w:val="006E38C6"/>
    <w:rsid w:val="006F1670"/>
    <w:rsid w:val="006F6A11"/>
    <w:rsid w:val="00700906"/>
    <w:rsid w:val="00701308"/>
    <w:rsid w:val="00701FDB"/>
    <w:rsid w:val="00736945"/>
    <w:rsid w:val="00744740"/>
    <w:rsid w:val="00744E71"/>
    <w:rsid w:val="007543F2"/>
    <w:rsid w:val="0076294D"/>
    <w:rsid w:val="007739DF"/>
    <w:rsid w:val="00790809"/>
    <w:rsid w:val="007A618B"/>
    <w:rsid w:val="007A6C1A"/>
    <w:rsid w:val="007B0128"/>
    <w:rsid w:val="007B7C99"/>
    <w:rsid w:val="007C20B6"/>
    <w:rsid w:val="007C6831"/>
    <w:rsid w:val="007D1693"/>
    <w:rsid w:val="007E1ADB"/>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22993"/>
    <w:rsid w:val="009270FA"/>
    <w:rsid w:val="00930329"/>
    <w:rsid w:val="00931F3B"/>
    <w:rsid w:val="00934D80"/>
    <w:rsid w:val="00952496"/>
    <w:rsid w:val="00955984"/>
    <w:rsid w:val="0096161F"/>
    <w:rsid w:val="00962D67"/>
    <w:rsid w:val="009817DC"/>
    <w:rsid w:val="00984B5D"/>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6231"/>
    <w:rsid w:val="00BA77C3"/>
    <w:rsid w:val="00BB5D9E"/>
    <w:rsid w:val="00BC26A7"/>
    <w:rsid w:val="00BD0BC1"/>
    <w:rsid w:val="00BD475A"/>
    <w:rsid w:val="00BD7596"/>
    <w:rsid w:val="00BD7658"/>
    <w:rsid w:val="00BE723F"/>
    <w:rsid w:val="00C018FD"/>
    <w:rsid w:val="00C11A47"/>
    <w:rsid w:val="00C136A3"/>
    <w:rsid w:val="00C13EA6"/>
    <w:rsid w:val="00C17F79"/>
    <w:rsid w:val="00C3041C"/>
    <w:rsid w:val="00C349FF"/>
    <w:rsid w:val="00C41D45"/>
    <w:rsid w:val="00C47021"/>
    <w:rsid w:val="00C51EF7"/>
    <w:rsid w:val="00C53C3C"/>
    <w:rsid w:val="00C55D21"/>
    <w:rsid w:val="00C574C6"/>
    <w:rsid w:val="00C7741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D219EC"/>
  <w15:docId w15:val="{C3C0305D-B8C7-403C-A387-D1A18F16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 w:type="character" w:styleId="affd">
    <w:name w:val="annotation reference"/>
    <w:basedOn w:val="a6"/>
    <w:uiPriority w:val="99"/>
    <w:semiHidden/>
    <w:unhideWhenUsed/>
    <w:rsid w:val="000101A2"/>
    <w:rPr>
      <w:sz w:val="16"/>
      <w:szCs w:val="16"/>
    </w:rPr>
  </w:style>
  <w:style w:type="paragraph" w:styleId="affe">
    <w:name w:val="annotation text"/>
    <w:basedOn w:val="a5"/>
    <w:link w:val="afff"/>
    <w:uiPriority w:val="99"/>
    <w:semiHidden/>
    <w:unhideWhenUsed/>
    <w:rsid w:val="000101A2"/>
    <w:pPr>
      <w:spacing w:line="240" w:lineRule="auto"/>
    </w:pPr>
    <w:rPr>
      <w:sz w:val="20"/>
      <w:szCs w:val="20"/>
    </w:rPr>
  </w:style>
  <w:style w:type="character" w:customStyle="1" w:styleId="afff">
    <w:name w:val="Текст примечания Знак"/>
    <w:basedOn w:val="a6"/>
    <w:link w:val="affe"/>
    <w:uiPriority w:val="99"/>
    <w:semiHidden/>
    <w:rsid w:val="000101A2"/>
    <w:rPr>
      <w:sz w:val="20"/>
      <w:szCs w:val="20"/>
    </w:rPr>
  </w:style>
  <w:style w:type="paragraph" w:styleId="afff0">
    <w:name w:val="annotation subject"/>
    <w:basedOn w:val="affe"/>
    <w:next w:val="affe"/>
    <w:link w:val="afff1"/>
    <w:uiPriority w:val="99"/>
    <w:semiHidden/>
    <w:unhideWhenUsed/>
    <w:rsid w:val="000101A2"/>
    <w:rPr>
      <w:b/>
      <w:bCs/>
    </w:rPr>
  </w:style>
  <w:style w:type="character" w:customStyle="1" w:styleId="afff1">
    <w:name w:val="Тема примечания Знак"/>
    <w:basedOn w:val="afff"/>
    <w:link w:val="afff0"/>
    <w:uiPriority w:val="99"/>
    <w:semiHidden/>
    <w:rsid w:val="000101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wm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7.wmf"/><Relationship Id="rId68" Type="http://schemas.openxmlformats.org/officeDocument/2006/relationships/oleObject" Target="embeddings/oleObject14.bin"/><Relationship Id="rId76" Type="http://schemas.openxmlformats.org/officeDocument/2006/relationships/hyperlink" Target="http://khpi-iip.mipk.kharkiv.edu/library/case/leon/gl10/gl10.html" TargetMode="External"/><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microsoft.com/office/2011/relationships/commentsExtended" Target="commentsExtended.xml"/><Relationship Id="rId66" Type="http://schemas.openxmlformats.org/officeDocument/2006/relationships/oleObject" Target="embeddings/oleObject13.bin"/><Relationship Id="rId74" Type="http://schemas.openxmlformats.org/officeDocument/2006/relationships/hyperlink" Target="https://internetdevels.ua/blog/technical-specification-project-management" TargetMode="External"/><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6.wmf"/><Relationship Id="rId82" Type="http://schemas.openxmlformats.org/officeDocument/2006/relationships/image" Target="media/image47.png"/><Relationship Id="rId90"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2.bin"/><Relationship Id="rId69" Type="http://schemas.openxmlformats.org/officeDocument/2006/relationships/chart" Target="charts/chart1.xml"/><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image" Target="media/image41.wmf"/><Relationship Id="rId80" Type="http://schemas.openxmlformats.org/officeDocument/2006/relationships/image" Target="media/image45.png"/><Relationship Id="rId85" Type="http://schemas.openxmlformats.org/officeDocument/2006/relationships/image" Target="media/image50.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5.wmf"/><Relationship Id="rId67" Type="http://schemas.openxmlformats.org/officeDocument/2006/relationships/image" Target="media/image39.wmf"/><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1.bin"/><Relationship Id="rId70" Type="http://schemas.openxmlformats.org/officeDocument/2006/relationships/image" Target="media/image40.wmf"/><Relationship Id="rId75" Type="http://schemas.openxmlformats.org/officeDocument/2006/relationships/hyperlink" Target="http://khpi-iip.mipk.kharkiv.edu/library/case/leon/gl11/gl11.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comments" Target="comments.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oleObject" Target="embeddings/oleObject16.bin"/><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416353456"/>
        <c:axId val="416350712"/>
      </c:lineChart>
      <c:catAx>
        <c:axId val="41635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6350712"/>
        <c:crosses val="autoZero"/>
        <c:auto val="1"/>
        <c:lblAlgn val="ctr"/>
        <c:lblOffset val="100"/>
        <c:noMultiLvlLbl val="0"/>
      </c:catAx>
      <c:valAx>
        <c:axId val="416350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63534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8F6CE-A6E1-44C3-BDDD-A78428ECB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TotalTime>
  <Pages>77</Pages>
  <Words>11844</Words>
  <Characters>67511</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228</cp:revision>
  <cp:lastPrinted>2021-06-12T20:18:00Z</cp:lastPrinted>
  <dcterms:created xsi:type="dcterms:W3CDTF">2021-05-16T21:39:00Z</dcterms:created>
  <dcterms:modified xsi:type="dcterms:W3CDTF">2021-06-12T20:32:00Z</dcterms:modified>
</cp:coreProperties>
</file>