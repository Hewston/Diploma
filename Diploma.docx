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FB45DA"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МІНІСТЕРСТВО ОСВІТИ І НАУКИ УКРАЇНИ</w:t>
      </w:r>
    </w:p>
    <w:p w14:paraId="7FB3A7F0"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rPr>
        <w:t>ВІДОКРЕМЛЕНИЙ СТРУКТУРНИЙ ПІДРОЗДІЛ</w:t>
      </w:r>
    </w:p>
    <w:p w14:paraId="2A3EAA09"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КОМП’ЮТЕРНО-ТЕХНОЛОГІЧНИЙ ФАХОВИЙ КОЛЕДЖ</w:t>
      </w:r>
    </w:p>
    <w:p w14:paraId="410DDAE2"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НАЦІОНАЛЬНОГО ТЕХНІЧНОГО УНІВЕРСИТЕТУ</w:t>
      </w:r>
    </w:p>
    <w:p w14:paraId="4B92F21B"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ПОЛІТЕХНІЧНИЙ ІНСТИТУТ"</w:t>
      </w:r>
    </w:p>
    <w:p w14:paraId="5F5EE620" w14:textId="77777777" w:rsidR="001D0C30" w:rsidRPr="001D0C30" w:rsidRDefault="001D0C30" w:rsidP="001D0C30">
      <w:pPr>
        <w:pStyle w:val="aff1"/>
        <w:spacing w:line="240" w:lineRule="auto"/>
        <w:ind w:firstLine="0"/>
        <w:contextualSpacing/>
        <w:jc w:val="center"/>
        <w:rPr>
          <w:rFonts w:cs="Times New Roman"/>
          <w:lang w:val="uk-UA"/>
        </w:rPr>
      </w:pPr>
    </w:p>
    <w:p w14:paraId="56AF3E2D" w14:textId="77777777"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Спеціальність: 121 "Інженерія програмного забезпечення"</w:t>
      </w:r>
    </w:p>
    <w:p w14:paraId="1BF13B69" w14:textId="77777777"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Освітня програма: "Розробка програмного забезпечення"</w:t>
      </w:r>
    </w:p>
    <w:p w14:paraId="1080F6AD" w14:textId="77777777" w:rsidR="001D0C30" w:rsidRPr="001D0C30" w:rsidRDefault="001D0C30" w:rsidP="001D0C30">
      <w:pPr>
        <w:pStyle w:val="aff1"/>
        <w:spacing w:line="240" w:lineRule="auto"/>
        <w:ind w:firstLine="0"/>
        <w:contextualSpacing/>
        <w:jc w:val="center"/>
        <w:rPr>
          <w:rFonts w:cs="Times New Roman"/>
          <w:lang w:val="uk-UA"/>
        </w:rPr>
      </w:pPr>
    </w:p>
    <w:p w14:paraId="3E8401EC" w14:textId="77777777" w:rsidR="001D0C30" w:rsidRPr="001D0C30" w:rsidRDefault="001D0C30" w:rsidP="001D0C30">
      <w:pPr>
        <w:pStyle w:val="aff1"/>
        <w:spacing w:line="240" w:lineRule="auto"/>
        <w:ind w:firstLine="0"/>
        <w:contextualSpacing/>
        <w:jc w:val="center"/>
        <w:rPr>
          <w:rFonts w:cs="Times New Roman"/>
          <w:lang w:val="uk-UA"/>
        </w:rPr>
      </w:pPr>
    </w:p>
    <w:p w14:paraId="694A819D" w14:textId="77777777" w:rsidR="001D0C30" w:rsidRPr="001D0C30" w:rsidRDefault="001D0C30" w:rsidP="001D0C30">
      <w:pPr>
        <w:pStyle w:val="aff1"/>
        <w:spacing w:line="240" w:lineRule="auto"/>
        <w:ind w:firstLine="0"/>
        <w:contextualSpacing/>
        <w:jc w:val="center"/>
        <w:rPr>
          <w:rFonts w:cs="Times New Roman"/>
          <w:lang w:val="uk-UA"/>
        </w:rPr>
      </w:pPr>
    </w:p>
    <w:p w14:paraId="6A5B5DCB" w14:textId="77777777" w:rsidR="001D0C30" w:rsidRPr="001D0C30" w:rsidRDefault="001D0C30" w:rsidP="001D0C30">
      <w:pPr>
        <w:pStyle w:val="aff1"/>
        <w:spacing w:line="240" w:lineRule="auto"/>
        <w:ind w:firstLine="0"/>
        <w:contextualSpacing/>
        <w:jc w:val="center"/>
        <w:rPr>
          <w:rFonts w:cs="Times New Roman"/>
          <w:lang w:val="uk-UA"/>
        </w:rPr>
      </w:pPr>
    </w:p>
    <w:p w14:paraId="4E2A14F4" w14:textId="77777777" w:rsidR="001D0C30" w:rsidRPr="001D0C30" w:rsidRDefault="001D0C30" w:rsidP="001D0C30">
      <w:pPr>
        <w:pStyle w:val="aff1"/>
        <w:spacing w:line="240" w:lineRule="auto"/>
        <w:ind w:firstLine="0"/>
        <w:contextualSpacing/>
        <w:jc w:val="center"/>
        <w:rPr>
          <w:rFonts w:cs="Times New Roman"/>
          <w:lang w:val="uk-UA"/>
        </w:rPr>
      </w:pPr>
    </w:p>
    <w:p w14:paraId="3F72B72C" w14:textId="77777777" w:rsidR="001D0C30" w:rsidRPr="001D0C30" w:rsidRDefault="001D0C30" w:rsidP="001D0C30">
      <w:pPr>
        <w:spacing w:after="0" w:line="240" w:lineRule="auto"/>
        <w:contextualSpacing/>
        <w:jc w:val="center"/>
        <w:rPr>
          <w:rFonts w:ascii="Times New Roman" w:hAnsi="Times New Roman" w:cs="Times New Roman"/>
          <w:b/>
          <w:sz w:val="32"/>
          <w:szCs w:val="32"/>
          <w:lang w:val="uk-UA"/>
        </w:rPr>
      </w:pPr>
      <w:r w:rsidRPr="001D0C30">
        <w:rPr>
          <w:rFonts w:ascii="Times New Roman" w:hAnsi="Times New Roman" w:cs="Times New Roman"/>
          <w:b/>
          <w:sz w:val="32"/>
          <w:szCs w:val="32"/>
          <w:lang w:val="uk-UA"/>
        </w:rPr>
        <w:t>ДИПЛОМНИЙ ПРОЄКТ</w:t>
      </w:r>
    </w:p>
    <w:p w14:paraId="2EE9E75B" w14:textId="77777777" w:rsidR="001D0C30" w:rsidRPr="001D0C30" w:rsidRDefault="001D0C30" w:rsidP="001D0C30">
      <w:pPr>
        <w:pStyle w:val="aff1"/>
        <w:spacing w:line="240" w:lineRule="auto"/>
        <w:ind w:firstLine="0"/>
        <w:contextualSpacing/>
        <w:jc w:val="center"/>
        <w:rPr>
          <w:rFonts w:cs="Times New Roman"/>
          <w:lang w:val="uk-UA"/>
        </w:rPr>
      </w:pPr>
    </w:p>
    <w:p w14:paraId="5E5D55C3" w14:textId="77777777" w:rsidR="001D0C30" w:rsidRPr="001D0C30" w:rsidRDefault="001D0C30" w:rsidP="001D0C30">
      <w:pPr>
        <w:pStyle w:val="aff1"/>
        <w:spacing w:line="240" w:lineRule="auto"/>
        <w:ind w:firstLine="0"/>
        <w:contextualSpacing/>
        <w:jc w:val="center"/>
        <w:rPr>
          <w:rFonts w:cs="Times New Roman"/>
          <w:lang w:val="uk-UA"/>
        </w:rPr>
      </w:pPr>
    </w:p>
    <w:p w14:paraId="3DB0138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для отримання освітньо-кваліфікаційного рівня "Молодший спеціаліст"</w:t>
      </w:r>
    </w:p>
    <w:p w14:paraId="26E9D4EC"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на тему:</w:t>
      </w:r>
    </w:p>
    <w:p w14:paraId="739A2205" w14:textId="77777777" w:rsidR="001D0C30" w:rsidRPr="001D0C30" w:rsidRDefault="001D0C30" w:rsidP="001D0C30">
      <w:pPr>
        <w:spacing w:after="0" w:line="240" w:lineRule="auto"/>
        <w:contextualSpacing/>
        <w:jc w:val="center"/>
        <w:rPr>
          <w:rFonts w:ascii="Times New Roman" w:hAnsi="Times New Roman" w:cs="Times New Roman"/>
          <w:sz w:val="32"/>
          <w:lang w:val="uk-UA"/>
        </w:rPr>
      </w:pPr>
      <w:r w:rsidRPr="001D0C30">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1D0C30">
        <w:rPr>
          <w:rFonts w:ascii="Times New Roman" w:hAnsi="Times New Roman" w:cs="Times New Roman"/>
          <w:b/>
          <w:sz w:val="28"/>
          <w:szCs w:val="28"/>
          <w:lang w:val="uk-UA"/>
        </w:rPr>
        <w:t>"</w:t>
      </w:r>
    </w:p>
    <w:p w14:paraId="7B18142C"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65CACDA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3040484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2D217FA5"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792AAB17"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74F27C80"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159F311D"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172BEDB2"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0B4A7612"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42A0510D" w14:textId="77777777"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Шифр ВСП "ХКТФК НТУ "ХПІ"-РПЗ417.121.20.20</w:t>
      </w:r>
    </w:p>
    <w:p w14:paraId="1B5248A0" w14:textId="77777777" w:rsidR="001D0C30" w:rsidRPr="001D0C30" w:rsidRDefault="001D0C30" w:rsidP="001D0C30">
      <w:pPr>
        <w:spacing w:after="0" w:line="240" w:lineRule="auto"/>
        <w:contextualSpacing/>
        <w:rPr>
          <w:rFonts w:ascii="Times New Roman" w:hAnsi="Times New Roman" w:cs="Times New Roman"/>
          <w:sz w:val="28"/>
          <w:lang w:val="uk-UA"/>
        </w:rPr>
      </w:pPr>
    </w:p>
    <w:p w14:paraId="3EB8E0FE" w14:textId="77777777" w:rsidR="001D0C30" w:rsidRPr="001D0C30" w:rsidRDefault="001D0C30" w:rsidP="001D0C30">
      <w:pPr>
        <w:pStyle w:val="aff1"/>
        <w:tabs>
          <w:tab w:val="left" w:pos="6379"/>
          <w:tab w:val="left" w:leader="underscore" w:pos="9637"/>
        </w:tabs>
        <w:spacing w:line="240" w:lineRule="auto"/>
        <w:ind w:firstLine="0"/>
        <w:contextualSpacing/>
        <w:rPr>
          <w:rFonts w:cs="Times New Roman"/>
          <w:lang w:val="uk-UA"/>
        </w:rPr>
      </w:pPr>
      <w:r w:rsidRPr="001D0C30">
        <w:rPr>
          <w:rFonts w:cs="Times New Roman"/>
          <w:lang w:val="uk-UA"/>
        </w:rPr>
        <w:t xml:space="preserve">Керівник викладач </w:t>
      </w:r>
      <w:r>
        <w:rPr>
          <w:rFonts w:cs="Times New Roman"/>
          <w:lang w:val="uk-UA"/>
        </w:rPr>
        <w:t>Росіца МАНЄВА</w:t>
      </w:r>
      <w:r w:rsidRPr="001D0C30">
        <w:rPr>
          <w:rFonts w:cs="Times New Roman"/>
          <w:lang w:val="uk-UA"/>
        </w:rPr>
        <w:tab/>
      </w:r>
      <w:r w:rsidRPr="001D0C30">
        <w:rPr>
          <w:rFonts w:cs="Times New Roman"/>
          <w:lang w:val="uk-UA"/>
        </w:rPr>
        <w:tab/>
      </w:r>
    </w:p>
    <w:p w14:paraId="559C32F5" w14:textId="77777777" w:rsidR="001D0C30" w:rsidRPr="001D0C30" w:rsidRDefault="001D0C30" w:rsidP="001D0C30">
      <w:pPr>
        <w:pStyle w:val="aff1"/>
        <w:spacing w:line="240" w:lineRule="auto"/>
        <w:ind w:firstLine="0"/>
        <w:contextualSpacing/>
        <w:rPr>
          <w:rFonts w:cs="Times New Roman"/>
          <w:lang w:val="uk-UA"/>
        </w:rPr>
      </w:pPr>
    </w:p>
    <w:p w14:paraId="645BD42B" w14:textId="77777777" w:rsidR="001D0C30" w:rsidRPr="001D0C30" w:rsidRDefault="001D0C30" w:rsidP="001D0C30">
      <w:pPr>
        <w:pStyle w:val="aff1"/>
        <w:spacing w:line="240" w:lineRule="auto"/>
        <w:ind w:firstLine="0"/>
        <w:contextualSpacing/>
        <w:rPr>
          <w:rFonts w:cs="Times New Roman"/>
          <w:lang w:val="uk-UA"/>
        </w:rPr>
      </w:pPr>
    </w:p>
    <w:p w14:paraId="31E7566E" w14:textId="77777777"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Виконавець:</w:t>
      </w:r>
    </w:p>
    <w:p w14:paraId="12EB8784" w14:textId="77777777" w:rsidR="001D0C30" w:rsidRPr="001D0C30" w:rsidRDefault="001D0C30" w:rsidP="001D0C30">
      <w:pPr>
        <w:pStyle w:val="aff1"/>
        <w:tabs>
          <w:tab w:val="left" w:pos="6379"/>
          <w:tab w:val="left" w:leader="underscore" w:pos="9637"/>
        </w:tabs>
        <w:spacing w:line="240" w:lineRule="auto"/>
        <w:ind w:firstLine="0"/>
        <w:contextualSpacing/>
        <w:rPr>
          <w:rFonts w:cs="Times New Roman"/>
          <w:u w:val="single"/>
          <w:lang w:val="uk-UA"/>
        </w:rPr>
      </w:pPr>
      <w:r w:rsidRPr="001D0C30">
        <w:rPr>
          <w:rFonts w:cs="Times New Roman"/>
          <w:lang w:val="uk-UA"/>
        </w:rPr>
        <w:t>Студент групи РПЗ-4</w:t>
      </w:r>
      <w:r>
        <w:rPr>
          <w:rFonts w:cs="Times New Roman"/>
          <w:lang w:val="uk-UA"/>
        </w:rPr>
        <w:t>17 Володимир ЮШКО</w:t>
      </w:r>
      <w:r w:rsidRPr="001D0C30">
        <w:rPr>
          <w:rFonts w:cs="Times New Roman"/>
          <w:lang w:val="uk-UA"/>
        </w:rPr>
        <w:tab/>
      </w:r>
      <w:r w:rsidRPr="001D0C30">
        <w:rPr>
          <w:rFonts w:cs="Times New Roman"/>
          <w:lang w:val="uk-UA"/>
        </w:rPr>
        <w:tab/>
      </w:r>
    </w:p>
    <w:p w14:paraId="70BA865A" w14:textId="77777777" w:rsidR="001D0C30" w:rsidRPr="001D0C30" w:rsidRDefault="001D0C30" w:rsidP="001D0C30">
      <w:pPr>
        <w:pStyle w:val="aff1"/>
        <w:spacing w:line="240" w:lineRule="auto"/>
        <w:ind w:firstLine="0"/>
        <w:contextualSpacing/>
        <w:jc w:val="center"/>
        <w:rPr>
          <w:rFonts w:cs="Times New Roman"/>
          <w:lang w:val="uk-UA"/>
        </w:rPr>
      </w:pPr>
    </w:p>
    <w:p w14:paraId="3EC11BC3" w14:textId="77777777" w:rsidR="001D0C30" w:rsidRPr="001D0C30" w:rsidRDefault="001D0C30" w:rsidP="001D0C30">
      <w:pPr>
        <w:pStyle w:val="aff1"/>
        <w:spacing w:line="240" w:lineRule="auto"/>
        <w:ind w:firstLine="0"/>
        <w:contextualSpacing/>
        <w:jc w:val="center"/>
        <w:rPr>
          <w:rFonts w:cs="Times New Roman"/>
          <w:lang w:val="uk-UA"/>
        </w:rPr>
      </w:pPr>
    </w:p>
    <w:p w14:paraId="1152E56E" w14:textId="77777777" w:rsidR="001D0C30" w:rsidRPr="001D0C30" w:rsidRDefault="001D0C30" w:rsidP="001D0C30">
      <w:pPr>
        <w:pStyle w:val="aff1"/>
        <w:spacing w:line="240" w:lineRule="auto"/>
        <w:ind w:firstLine="0"/>
        <w:contextualSpacing/>
        <w:jc w:val="center"/>
        <w:rPr>
          <w:rFonts w:cs="Times New Roman"/>
          <w:lang w:val="uk-UA"/>
        </w:rPr>
      </w:pPr>
    </w:p>
    <w:p w14:paraId="34385B6B" w14:textId="77777777" w:rsidR="001D0C30" w:rsidRPr="001D0C30" w:rsidRDefault="001D0C30" w:rsidP="001D0C30">
      <w:pPr>
        <w:pStyle w:val="aff1"/>
        <w:spacing w:line="240" w:lineRule="auto"/>
        <w:ind w:firstLine="0"/>
        <w:contextualSpacing/>
        <w:jc w:val="center"/>
        <w:rPr>
          <w:rFonts w:cs="Times New Roman"/>
          <w:lang w:val="uk-UA"/>
        </w:rPr>
      </w:pPr>
    </w:p>
    <w:p w14:paraId="7117E306" w14:textId="77777777" w:rsidR="001D0C30" w:rsidRPr="001D0C30" w:rsidRDefault="001D0C30" w:rsidP="001D0C30">
      <w:pPr>
        <w:pStyle w:val="aff1"/>
        <w:spacing w:line="240" w:lineRule="auto"/>
        <w:ind w:firstLine="0"/>
        <w:contextualSpacing/>
        <w:jc w:val="center"/>
        <w:rPr>
          <w:rFonts w:cs="Times New Roman"/>
          <w:lang w:val="uk-UA"/>
        </w:rPr>
      </w:pPr>
    </w:p>
    <w:p w14:paraId="3C6D3E23" w14:textId="77777777" w:rsidR="001D0C30" w:rsidRPr="001D0C30" w:rsidRDefault="001D0C30" w:rsidP="001D0C30">
      <w:pPr>
        <w:pStyle w:val="aff1"/>
        <w:spacing w:line="240" w:lineRule="auto"/>
        <w:ind w:firstLine="0"/>
        <w:contextualSpacing/>
        <w:jc w:val="center"/>
        <w:rPr>
          <w:rFonts w:cs="Times New Roman"/>
          <w:lang w:val="uk-UA"/>
        </w:rPr>
      </w:pPr>
    </w:p>
    <w:p w14:paraId="45F5A05A" w14:textId="77777777" w:rsidR="001D0C30" w:rsidRPr="001D0C30" w:rsidRDefault="001D0C30" w:rsidP="001D0C30">
      <w:pPr>
        <w:pStyle w:val="aff1"/>
        <w:spacing w:line="240" w:lineRule="auto"/>
        <w:ind w:firstLine="0"/>
        <w:contextualSpacing/>
        <w:jc w:val="center"/>
        <w:rPr>
          <w:rFonts w:cs="Times New Roman"/>
          <w:lang w:val="uk-UA"/>
        </w:rPr>
      </w:pPr>
    </w:p>
    <w:p w14:paraId="7B157C27" w14:textId="77777777" w:rsidR="001D0C30" w:rsidRPr="001D0C30" w:rsidRDefault="001D0C30" w:rsidP="001D0C30">
      <w:pPr>
        <w:pStyle w:val="aff1"/>
        <w:spacing w:line="240" w:lineRule="auto"/>
        <w:ind w:firstLine="0"/>
        <w:contextualSpacing/>
        <w:jc w:val="center"/>
        <w:rPr>
          <w:rFonts w:cs="Times New Roman"/>
          <w:lang w:val="uk-UA"/>
        </w:rPr>
      </w:pPr>
    </w:p>
    <w:p w14:paraId="0248CDBF" w14:textId="77777777" w:rsidR="001D0C30" w:rsidRPr="001D0C30" w:rsidRDefault="001D0C30" w:rsidP="001D0C30">
      <w:pPr>
        <w:pStyle w:val="aff1"/>
        <w:spacing w:line="240" w:lineRule="auto"/>
        <w:ind w:firstLine="0"/>
        <w:contextualSpacing/>
        <w:jc w:val="center"/>
        <w:rPr>
          <w:rFonts w:cs="Times New Roman"/>
          <w:lang w:val="uk-UA"/>
        </w:rPr>
      </w:pPr>
    </w:p>
    <w:p w14:paraId="3E09C951" w14:textId="77777777" w:rsidR="001D0C30" w:rsidRPr="001D0C30" w:rsidRDefault="001D0C30" w:rsidP="001D0C30">
      <w:pPr>
        <w:pStyle w:val="aff1"/>
        <w:spacing w:line="240" w:lineRule="auto"/>
        <w:ind w:firstLine="0"/>
        <w:contextualSpacing/>
        <w:jc w:val="center"/>
        <w:rPr>
          <w:rFonts w:cs="Times New Roman"/>
          <w:lang w:val="uk-UA"/>
        </w:rPr>
      </w:pPr>
      <w:r w:rsidRPr="001D0C30">
        <w:rPr>
          <w:rFonts w:cs="Times New Roman"/>
          <w:lang w:val="uk-UA"/>
        </w:rPr>
        <w:t>Харків 2021 р.</w:t>
      </w:r>
      <w:r w:rsidRPr="001D0C30">
        <w:rPr>
          <w:rFonts w:cs="Times New Roman"/>
          <w:lang w:val="uk-UA"/>
        </w:rPr>
        <w:br w:type="page"/>
      </w:r>
    </w:p>
    <w:tbl>
      <w:tblPr>
        <w:tblW w:w="961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51"/>
        <w:gridCol w:w="1559"/>
        <w:gridCol w:w="709"/>
        <w:gridCol w:w="567"/>
        <w:gridCol w:w="3153"/>
        <w:gridCol w:w="931"/>
        <w:gridCol w:w="709"/>
        <w:gridCol w:w="141"/>
        <w:gridCol w:w="993"/>
      </w:tblGrid>
      <w:tr w:rsidR="0030205F" w:rsidRPr="00B71148" w14:paraId="62696DA3" w14:textId="77777777" w:rsidTr="006B316F">
        <w:tc>
          <w:tcPr>
            <w:tcW w:w="3686" w:type="dxa"/>
            <w:gridSpan w:val="4"/>
            <w:tcBorders>
              <w:top w:val="single" w:sz="12" w:space="0" w:color="auto"/>
              <w:left w:val="single" w:sz="12" w:space="0" w:color="auto"/>
              <w:bottom w:val="nil"/>
              <w:right w:val="single" w:sz="12" w:space="0" w:color="auto"/>
            </w:tcBorders>
            <w:vAlign w:val="center"/>
          </w:tcPr>
          <w:p w14:paraId="187CF35C" w14:textId="77777777" w:rsidR="0030205F" w:rsidRPr="00B71148" w:rsidRDefault="0030205F" w:rsidP="006B316F">
            <w:pPr>
              <w:pStyle w:val="aff"/>
              <w:jc w:val="center"/>
              <w:rPr>
                <w:lang w:val="uk-UA"/>
              </w:rPr>
            </w:pPr>
            <w:r w:rsidRPr="00B71148">
              <w:rPr>
                <w:lang w:val="uk-UA"/>
              </w:rPr>
              <w:lastRenderedPageBreak/>
              <w:t>Найменування виробу,</w:t>
            </w:r>
          </w:p>
          <w:p w14:paraId="0C90CD1E" w14:textId="77777777" w:rsidR="0030205F" w:rsidRPr="00B71148" w:rsidRDefault="0030205F" w:rsidP="006B316F">
            <w:pPr>
              <w:pStyle w:val="aff"/>
              <w:jc w:val="center"/>
              <w:rPr>
                <w:lang w:val="uk-UA"/>
              </w:rPr>
            </w:pPr>
            <w:r w:rsidRPr="00B71148">
              <w:rPr>
                <w:lang w:val="uk-UA"/>
              </w:rPr>
              <w:t>об'єкта або теми</w:t>
            </w:r>
          </w:p>
        </w:tc>
        <w:tc>
          <w:tcPr>
            <w:tcW w:w="3153" w:type="dxa"/>
            <w:tcBorders>
              <w:top w:val="single" w:sz="12" w:space="0" w:color="auto"/>
              <w:left w:val="single" w:sz="12" w:space="0" w:color="auto"/>
              <w:bottom w:val="nil"/>
              <w:right w:val="single" w:sz="12" w:space="0" w:color="auto"/>
            </w:tcBorders>
            <w:vAlign w:val="center"/>
          </w:tcPr>
          <w:p w14:paraId="2A19B052" w14:textId="77777777" w:rsidR="0030205F" w:rsidRPr="00B71148" w:rsidRDefault="0030205F" w:rsidP="006B316F">
            <w:pPr>
              <w:pStyle w:val="aff"/>
              <w:jc w:val="center"/>
              <w:rPr>
                <w:lang w:val="uk-UA"/>
              </w:rPr>
            </w:pPr>
            <w:r w:rsidRPr="00B71148">
              <w:rPr>
                <w:lang w:val="uk-UA"/>
              </w:rPr>
              <w:t>Найменування</w:t>
            </w:r>
          </w:p>
          <w:p w14:paraId="368E0B03" w14:textId="77777777" w:rsidR="0030205F" w:rsidRPr="00B71148" w:rsidRDefault="0030205F" w:rsidP="006B316F">
            <w:pPr>
              <w:pStyle w:val="aff"/>
              <w:jc w:val="center"/>
              <w:rPr>
                <w:lang w:val="uk-UA"/>
              </w:rPr>
            </w:pPr>
            <w:r w:rsidRPr="00B71148">
              <w:rPr>
                <w:lang w:val="uk-UA"/>
              </w:rPr>
              <w:t>документа</w:t>
            </w:r>
          </w:p>
        </w:tc>
        <w:tc>
          <w:tcPr>
            <w:tcW w:w="931" w:type="dxa"/>
            <w:tcBorders>
              <w:top w:val="single" w:sz="12" w:space="0" w:color="auto"/>
              <w:left w:val="single" w:sz="12" w:space="0" w:color="auto"/>
              <w:bottom w:val="nil"/>
              <w:right w:val="single" w:sz="12" w:space="0" w:color="auto"/>
            </w:tcBorders>
            <w:vAlign w:val="center"/>
          </w:tcPr>
          <w:p w14:paraId="02494809" w14:textId="77777777" w:rsidR="0030205F" w:rsidRPr="00B71148" w:rsidRDefault="0030205F" w:rsidP="006B316F">
            <w:pPr>
              <w:pStyle w:val="aff"/>
              <w:jc w:val="center"/>
              <w:rPr>
                <w:lang w:val="uk-UA"/>
              </w:rPr>
            </w:pPr>
            <w:r>
              <w:rPr>
                <w:lang w:val="uk-UA"/>
              </w:rPr>
              <w:t>Фор</w:t>
            </w:r>
            <w:r w:rsidRPr="00B71148">
              <w:rPr>
                <w:lang w:val="uk-UA"/>
              </w:rPr>
              <w:t>мат</w:t>
            </w:r>
          </w:p>
        </w:tc>
        <w:tc>
          <w:tcPr>
            <w:tcW w:w="850" w:type="dxa"/>
            <w:gridSpan w:val="2"/>
            <w:tcBorders>
              <w:top w:val="single" w:sz="12" w:space="0" w:color="auto"/>
              <w:left w:val="single" w:sz="12" w:space="0" w:color="auto"/>
              <w:bottom w:val="nil"/>
              <w:right w:val="single" w:sz="12" w:space="0" w:color="auto"/>
            </w:tcBorders>
            <w:vAlign w:val="center"/>
          </w:tcPr>
          <w:p w14:paraId="505D41DB" w14:textId="77777777" w:rsidR="0030205F" w:rsidRPr="00B71148" w:rsidRDefault="0030205F" w:rsidP="006B316F">
            <w:pPr>
              <w:pStyle w:val="aff"/>
              <w:jc w:val="center"/>
              <w:rPr>
                <w:lang w:val="uk-UA"/>
              </w:rPr>
            </w:pPr>
            <w:r w:rsidRPr="00B71148">
              <w:rPr>
                <w:lang w:val="uk-UA"/>
              </w:rPr>
              <w:t>Кільк.</w:t>
            </w:r>
          </w:p>
          <w:p w14:paraId="24B45E6E" w14:textId="77777777" w:rsidR="0030205F" w:rsidRPr="00B71148" w:rsidRDefault="0030205F" w:rsidP="006B316F">
            <w:pPr>
              <w:pStyle w:val="aff"/>
              <w:jc w:val="center"/>
              <w:rPr>
                <w:lang w:val="uk-UA"/>
              </w:rPr>
            </w:pPr>
            <w:r w:rsidRPr="00B71148">
              <w:rPr>
                <w:lang w:val="uk-UA"/>
              </w:rPr>
              <w:t>арк.</w:t>
            </w:r>
          </w:p>
        </w:tc>
        <w:tc>
          <w:tcPr>
            <w:tcW w:w="993" w:type="dxa"/>
            <w:tcBorders>
              <w:top w:val="single" w:sz="12" w:space="0" w:color="auto"/>
              <w:left w:val="single" w:sz="12" w:space="0" w:color="auto"/>
              <w:bottom w:val="nil"/>
              <w:right w:val="single" w:sz="12" w:space="0" w:color="auto"/>
            </w:tcBorders>
            <w:vAlign w:val="center"/>
          </w:tcPr>
          <w:p w14:paraId="369773B5" w14:textId="77777777" w:rsidR="0030205F" w:rsidRPr="00B71148" w:rsidRDefault="0030205F" w:rsidP="006B316F">
            <w:pPr>
              <w:pStyle w:val="aff"/>
              <w:jc w:val="center"/>
              <w:rPr>
                <w:lang w:val="uk-UA"/>
              </w:rPr>
            </w:pPr>
            <w:r w:rsidRPr="00B71148">
              <w:rPr>
                <w:lang w:val="uk-UA"/>
              </w:rPr>
              <w:t>При-</w:t>
            </w:r>
          </w:p>
          <w:p w14:paraId="6B3EC71C" w14:textId="77777777" w:rsidR="0030205F" w:rsidRPr="00B71148" w:rsidRDefault="0030205F" w:rsidP="006B316F">
            <w:pPr>
              <w:pStyle w:val="aff"/>
              <w:jc w:val="center"/>
              <w:rPr>
                <w:lang w:val="uk-UA"/>
              </w:rPr>
            </w:pPr>
            <w:r w:rsidRPr="00B71148">
              <w:rPr>
                <w:lang w:val="uk-UA"/>
              </w:rPr>
              <w:t>мітка</w:t>
            </w:r>
          </w:p>
        </w:tc>
      </w:tr>
      <w:tr w:rsidR="0030205F" w:rsidRPr="00B71148" w14:paraId="36E10625" w14:textId="77777777" w:rsidTr="006B316F">
        <w:trPr>
          <w:trHeight w:hRule="exact" w:val="360"/>
        </w:trPr>
        <w:tc>
          <w:tcPr>
            <w:tcW w:w="3686" w:type="dxa"/>
            <w:gridSpan w:val="4"/>
            <w:tcBorders>
              <w:top w:val="single" w:sz="12" w:space="0" w:color="auto"/>
              <w:left w:val="single" w:sz="12" w:space="0" w:color="auto"/>
              <w:right w:val="single" w:sz="12" w:space="0" w:color="auto"/>
            </w:tcBorders>
            <w:vAlign w:val="center"/>
          </w:tcPr>
          <w:p w14:paraId="019FF8C9" w14:textId="77777777" w:rsidR="0030205F" w:rsidRPr="00B71148" w:rsidRDefault="0030205F" w:rsidP="006B316F">
            <w:pPr>
              <w:pStyle w:val="aff"/>
              <w:jc w:val="center"/>
              <w:rPr>
                <w:sz w:val="28"/>
                <w:szCs w:val="28"/>
                <w:lang w:val="uk-UA"/>
              </w:rPr>
            </w:pPr>
          </w:p>
        </w:tc>
        <w:tc>
          <w:tcPr>
            <w:tcW w:w="3153" w:type="dxa"/>
            <w:tcBorders>
              <w:top w:val="single" w:sz="12" w:space="0" w:color="auto"/>
              <w:left w:val="single" w:sz="12" w:space="0" w:color="auto"/>
              <w:right w:val="single" w:sz="12" w:space="0" w:color="auto"/>
            </w:tcBorders>
            <w:vAlign w:val="center"/>
          </w:tcPr>
          <w:p w14:paraId="7117E014" w14:textId="77777777" w:rsidR="0030205F" w:rsidRPr="00B71148" w:rsidRDefault="0030205F" w:rsidP="006B316F">
            <w:pPr>
              <w:pStyle w:val="aff"/>
              <w:jc w:val="center"/>
              <w:rPr>
                <w:sz w:val="28"/>
                <w:szCs w:val="28"/>
                <w:lang w:val="uk-UA"/>
              </w:rPr>
            </w:pPr>
          </w:p>
        </w:tc>
        <w:tc>
          <w:tcPr>
            <w:tcW w:w="931" w:type="dxa"/>
            <w:tcBorders>
              <w:top w:val="single" w:sz="12" w:space="0" w:color="auto"/>
              <w:left w:val="single" w:sz="12" w:space="0" w:color="auto"/>
              <w:right w:val="single" w:sz="12" w:space="0" w:color="auto"/>
            </w:tcBorders>
            <w:vAlign w:val="center"/>
          </w:tcPr>
          <w:p w14:paraId="3BFC4DC9" w14:textId="77777777" w:rsidR="0030205F" w:rsidRPr="00B71148" w:rsidRDefault="0030205F" w:rsidP="006B316F">
            <w:pPr>
              <w:pStyle w:val="aff"/>
              <w:jc w:val="center"/>
              <w:rPr>
                <w:sz w:val="28"/>
                <w:szCs w:val="28"/>
                <w:lang w:val="uk-UA"/>
              </w:rPr>
            </w:pPr>
          </w:p>
        </w:tc>
        <w:tc>
          <w:tcPr>
            <w:tcW w:w="850" w:type="dxa"/>
            <w:gridSpan w:val="2"/>
            <w:tcBorders>
              <w:top w:val="single" w:sz="12" w:space="0" w:color="auto"/>
              <w:left w:val="single" w:sz="12" w:space="0" w:color="auto"/>
              <w:right w:val="single" w:sz="12" w:space="0" w:color="auto"/>
            </w:tcBorders>
            <w:vAlign w:val="center"/>
          </w:tcPr>
          <w:p w14:paraId="5940FA66" w14:textId="77777777" w:rsidR="0030205F" w:rsidRPr="00B71148" w:rsidRDefault="0030205F" w:rsidP="006B316F">
            <w:pPr>
              <w:pStyle w:val="aff"/>
              <w:jc w:val="center"/>
              <w:rPr>
                <w:sz w:val="28"/>
                <w:szCs w:val="28"/>
                <w:lang w:val="uk-UA"/>
              </w:rPr>
            </w:pPr>
          </w:p>
        </w:tc>
        <w:tc>
          <w:tcPr>
            <w:tcW w:w="993" w:type="dxa"/>
            <w:tcBorders>
              <w:top w:val="single" w:sz="12" w:space="0" w:color="auto"/>
              <w:left w:val="single" w:sz="12" w:space="0" w:color="auto"/>
              <w:right w:val="single" w:sz="12" w:space="0" w:color="auto"/>
            </w:tcBorders>
            <w:vAlign w:val="center"/>
          </w:tcPr>
          <w:p w14:paraId="2CD307DA" w14:textId="77777777" w:rsidR="0030205F" w:rsidRPr="00B71148" w:rsidRDefault="0030205F" w:rsidP="006B316F">
            <w:pPr>
              <w:pStyle w:val="aff"/>
              <w:jc w:val="center"/>
              <w:rPr>
                <w:sz w:val="28"/>
                <w:szCs w:val="28"/>
                <w:lang w:val="uk-UA"/>
              </w:rPr>
            </w:pPr>
          </w:p>
        </w:tc>
      </w:tr>
      <w:tr w:rsidR="0030205F" w:rsidRPr="00B71148" w14:paraId="721B2503" w14:textId="77777777" w:rsidTr="006B316F">
        <w:trPr>
          <w:trHeight w:val="360"/>
        </w:trPr>
        <w:tc>
          <w:tcPr>
            <w:tcW w:w="3686" w:type="dxa"/>
            <w:gridSpan w:val="4"/>
            <w:tcBorders>
              <w:left w:val="single" w:sz="12" w:space="0" w:color="auto"/>
              <w:right w:val="single" w:sz="12" w:space="0" w:color="auto"/>
            </w:tcBorders>
            <w:vAlign w:val="center"/>
          </w:tcPr>
          <w:p w14:paraId="71B58C02"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CC92F5F" w14:textId="77777777" w:rsidR="0030205F" w:rsidRPr="00B71148" w:rsidRDefault="0030205F" w:rsidP="006B316F">
            <w:pPr>
              <w:pStyle w:val="aff"/>
              <w:jc w:val="center"/>
              <w:rPr>
                <w:i/>
                <w:sz w:val="28"/>
                <w:szCs w:val="28"/>
                <w:u w:val="single"/>
                <w:lang w:val="uk-UA"/>
              </w:rPr>
            </w:pPr>
            <w:r w:rsidRPr="00B71148">
              <w:rPr>
                <w:i/>
                <w:sz w:val="28"/>
                <w:szCs w:val="28"/>
                <w:u w:val="single"/>
                <w:lang w:val="uk-UA"/>
              </w:rPr>
              <w:t>Документи загальні</w:t>
            </w:r>
          </w:p>
        </w:tc>
        <w:tc>
          <w:tcPr>
            <w:tcW w:w="931" w:type="dxa"/>
            <w:tcBorders>
              <w:left w:val="single" w:sz="12" w:space="0" w:color="auto"/>
              <w:right w:val="single" w:sz="12" w:space="0" w:color="auto"/>
            </w:tcBorders>
            <w:vAlign w:val="center"/>
          </w:tcPr>
          <w:p w14:paraId="2D2B3916"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E39D835"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C285394" w14:textId="77777777" w:rsidR="0030205F" w:rsidRPr="00B71148" w:rsidRDefault="0030205F" w:rsidP="006B316F">
            <w:pPr>
              <w:pStyle w:val="aff"/>
              <w:jc w:val="center"/>
              <w:rPr>
                <w:sz w:val="28"/>
                <w:szCs w:val="28"/>
                <w:lang w:val="uk-UA"/>
              </w:rPr>
            </w:pPr>
          </w:p>
        </w:tc>
      </w:tr>
      <w:tr w:rsidR="0030205F" w:rsidRPr="00B71148" w14:paraId="23C1205A" w14:textId="77777777" w:rsidTr="006B316F">
        <w:trPr>
          <w:trHeight w:val="360"/>
        </w:trPr>
        <w:tc>
          <w:tcPr>
            <w:tcW w:w="3686" w:type="dxa"/>
            <w:gridSpan w:val="4"/>
            <w:tcBorders>
              <w:left w:val="single" w:sz="12" w:space="0" w:color="auto"/>
              <w:right w:val="single" w:sz="12" w:space="0" w:color="auto"/>
            </w:tcBorders>
            <w:vAlign w:val="center"/>
          </w:tcPr>
          <w:p w14:paraId="1667D289"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804A1B8"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4BCE26A"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D46DCCA"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52911AE2" w14:textId="77777777" w:rsidR="0030205F" w:rsidRPr="00B71148" w:rsidRDefault="0030205F" w:rsidP="006B316F">
            <w:pPr>
              <w:pStyle w:val="aff"/>
              <w:jc w:val="center"/>
              <w:rPr>
                <w:sz w:val="28"/>
                <w:szCs w:val="28"/>
                <w:lang w:val="uk-UA"/>
              </w:rPr>
            </w:pPr>
          </w:p>
        </w:tc>
      </w:tr>
      <w:tr w:rsidR="0030205F" w:rsidRPr="00B71148" w14:paraId="6798DD02" w14:textId="77777777" w:rsidTr="006B316F">
        <w:trPr>
          <w:trHeight w:val="360"/>
        </w:trPr>
        <w:tc>
          <w:tcPr>
            <w:tcW w:w="3686" w:type="dxa"/>
            <w:gridSpan w:val="4"/>
            <w:tcBorders>
              <w:left w:val="single" w:sz="12" w:space="0" w:color="auto"/>
              <w:right w:val="single" w:sz="12" w:space="0" w:color="auto"/>
            </w:tcBorders>
            <w:vAlign w:val="center"/>
          </w:tcPr>
          <w:p w14:paraId="4302E4C7"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10F7617" w14:textId="77777777" w:rsidR="0030205F" w:rsidRPr="00B71148" w:rsidRDefault="0030205F" w:rsidP="006B316F">
            <w:pPr>
              <w:pStyle w:val="aff"/>
              <w:jc w:val="center"/>
              <w:rPr>
                <w:i/>
                <w:sz w:val="28"/>
                <w:szCs w:val="28"/>
                <w:lang w:val="uk-UA"/>
              </w:rPr>
            </w:pPr>
            <w:r w:rsidRPr="00B71148">
              <w:rPr>
                <w:i/>
                <w:sz w:val="28"/>
                <w:szCs w:val="28"/>
                <w:lang w:val="uk-UA"/>
              </w:rPr>
              <w:t>Завдання</w:t>
            </w:r>
            <w:r w:rsidRPr="00B71148">
              <w:rPr>
                <w:i/>
                <w:sz w:val="28"/>
                <w:szCs w:val="28"/>
              </w:rPr>
              <w:t xml:space="preserve"> </w:t>
            </w:r>
            <w:r w:rsidRPr="00B71148">
              <w:rPr>
                <w:i/>
                <w:sz w:val="28"/>
                <w:szCs w:val="28"/>
                <w:lang w:val="uk-UA"/>
              </w:rPr>
              <w:t>на виконання</w:t>
            </w:r>
          </w:p>
        </w:tc>
        <w:tc>
          <w:tcPr>
            <w:tcW w:w="931" w:type="dxa"/>
            <w:tcBorders>
              <w:left w:val="single" w:sz="12" w:space="0" w:color="auto"/>
              <w:right w:val="single" w:sz="12" w:space="0" w:color="auto"/>
            </w:tcBorders>
            <w:vAlign w:val="center"/>
          </w:tcPr>
          <w:p w14:paraId="29323B5B"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71BD439" w14:textId="77777777" w:rsidR="0030205F" w:rsidRPr="00241C23" w:rsidRDefault="008A53DA" w:rsidP="006B316F">
            <w:pPr>
              <w:pStyle w:val="aff"/>
              <w:jc w:val="center"/>
              <w:rPr>
                <w:sz w:val="28"/>
                <w:szCs w:val="28"/>
                <w:highlight w:val="yellow"/>
                <w:lang w:val="uk-UA"/>
              </w:rPr>
            </w:pPr>
            <w:r>
              <w:rPr>
                <w:sz w:val="28"/>
                <w:szCs w:val="28"/>
                <w:lang w:val="uk-UA"/>
              </w:rPr>
              <w:t>2</w:t>
            </w:r>
          </w:p>
        </w:tc>
        <w:tc>
          <w:tcPr>
            <w:tcW w:w="993" w:type="dxa"/>
            <w:tcBorders>
              <w:left w:val="single" w:sz="12" w:space="0" w:color="auto"/>
              <w:right w:val="single" w:sz="12" w:space="0" w:color="auto"/>
            </w:tcBorders>
            <w:vAlign w:val="center"/>
          </w:tcPr>
          <w:p w14:paraId="51A95118" w14:textId="77777777" w:rsidR="0030205F" w:rsidRPr="00B71148" w:rsidRDefault="0030205F" w:rsidP="006B316F">
            <w:pPr>
              <w:pStyle w:val="aff"/>
              <w:jc w:val="center"/>
              <w:rPr>
                <w:sz w:val="28"/>
                <w:szCs w:val="28"/>
                <w:lang w:val="uk-UA"/>
              </w:rPr>
            </w:pPr>
          </w:p>
        </w:tc>
      </w:tr>
      <w:tr w:rsidR="0030205F" w:rsidRPr="00B71148" w14:paraId="31814234" w14:textId="77777777" w:rsidTr="006B316F">
        <w:trPr>
          <w:trHeight w:val="360"/>
        </w:trPr>
        <w:tc>
          <w:tcPr>
            <w:tcW w:w="3686" w:type="dxa"/>
            <w:gridSpan w:val="4"/>
            <w:tcBorders>
              <w:left w:val="single" w:sz="12" w:space="0" w:color="auto"/>
              <w:right w:val="single" w:sz="12" w:space="0" w:color="auto"/>
            </w:tcBorders>
            <w:vAlign w:val="center"/>
          </w:tcPr>
          <w:p w14:paraId="6E638704"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7B3F96DE"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18BAA93"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761BA0D7"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1CF65756" w14:textId="77777777" w:rsidR="0030205F" w:rsidRPr="00B71148" w:rsidRDefault="0030205F" w:rsidP="006B316F">
            <w:pPr>
              <w:pStyle w:val="aff"/>
              <w:jc w:val="center"/>
              <w:rPr>
                <w:sz w:val="28"/>
                <w:szCs w:val="28"/>
                <w:lang w:val="uk-UA"/>
              </w:rPr>
            </w:pPr>
          </w:p>
        </w:tc>
      </w:tr>
      <w:tr w:rsidR="0030205F" w:rsidRPr="00B71148" w14:paraId="34438532" w14:textId="77777777" w:rsidTr="006B316F">
        <w:trPr>
          <w:trHeight w:val="360"/>
        </w:trPr>
        <w:tc>
          <w:tcPr>
            <w:tcW w:w="3686" w:type="dxa"/>
            <w:gridSpan w:val="4"/>
            <w:tcBorders>
              <w:left w:val="single" w:sz="12" w:space="0" w:color="auto"/>
              <w:right w:val="single" w:sz="12" w:space="0" w:color="auto"/>
            </w:tcBorders>
            <w:vAlign w:val="center"/>
          </w:tcPr>
          <w:p w14:paraId="46D59510"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AC46E4B" w14:textId="77777777" w:rsidR="0030205F" w:rsidRPr="00B71148" w:rsidRDefault="0030205F" w:rsidP="006B316F">
            <w:pPr>
              <w:pStyle w:val="aff"/>
              <w:jc w:val="center"/>
              <w:rPr>
                <w:i/>
                <w:sz w:val="28"/>
                <w:szCs w:val="28"/>
                <w:lang w:val="uk-UA"/>
              </w:rPr>
            </w:pPr>
            <w:r w:rsidRPr="00B71148">
              <w:rPr>
                <w:i/>
                <w:sz w:val="28"/>
                <w:szCs w:val="28"/>
                <w:lang w:val="uk-UA"/>
              </w:rPr>
              <w:t>Пояснювальна записка</w:t>
            </w:r>
          </w:p>
        </w:tc>
        <w:tc>
          <w:tcPr>
            <w:tcW w:w="931" w:type="dxa"/>
            <w:tcBorders>
              <w:left w:val="single" w:sz="12" w:space="0" w:color="auto"/>
              <w:right w:val="single" w:sz="12" w:space="0" w:color="auto"/>
            </w:tcBorders>
            <w:vAlign w:val="center"/>
          </w:tcPr>
          <w:p w14:paraId="2CC7E0CE"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B080319" w14:textId="77777777" w:rsidR="0030205F" w:rsidRPr="00934D80" w:rsidRDefault="00D66C30" w:rsidP="006B316F">
            <w:pPr>
              <w:pStyle w:val="aff"/>
              <w:jc w:val="center"/>
              <w:rPr>
                <w:sz w:val="28"/>
                <w:szCs w:val="28"/>
                <w:highlight w:val="yellow"/>
                <w:lang w:val="en-US"/>
              </w:rPr>
            </w:pPr>
            <w:r>
              <w:rPr>
                <w:sz w:val="28"/>
                <w:szCs w:val="28"/>
                <w:lang w:val="en-US"/>
              </w:rPr>
              <w:t>70</w:t>
            </w:r>
          </w:p>
        </w:tc>
        <w:tc>
          <w:tcPr>
            <w:tcW w:w="993" w:type="dxa"/>
            <w:tcBorders>
              <w:left w:val="single" w:sz="12" w:space="0" w:color="auto"/>
              <w:right w:val="single" w:sz="12" w:space="0" w:color="auto"/>
            </w:tcBorders>
            <w:vAlign w:val="center"/>
          </w:tcPr>
          <w:p w14:paraId="4D6B9BC4" w14:textId="77777777" w:rsidR="0030205F" w:rsidRPr="00B71148" w:rsidRDefault="0030205F" w:rsidP="006B316F">
            <w:pPr>
              <w:pStyle w:val="aff"/>
              <w:jc w:val="center"/>
              <w:rPr>
                <w:sz w:val="28"/>
                <w:szCs w:val="28"/>
                <w:lang w:val="uk-UA"/>
              </w:rPr>
            </w:pPr>
          </w:p>
        </w:tc>
      </w:tr>
      <w:tr w:rsidR="0030205F" w:rsidRPr="00B71148" w14:paraId="5196BB73" w14:textId="77777777" w:rsidTr="006B316F">
        <w:trPr>
          <w:trHeight w:val="360"/>
        </w:trPr>
        <w:tc>
          <w:tcPr>
            <w:tcW w:w="3686" w:type="dxa"/>
            <w:gridSpan w:val="4"/>
            <w:tcBorders>
              <w:left w:val="single" w:sz="12" w:space="0" w:color="auto"/>
              <w:right w:val="single" w:sz="12" w:space="0" w:color="auto"/>
            </w:tcBorders>
            <w:vAlign w:val="center"/>
          </w:tcPr>
          <w:p w14:paraId="1D59A49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130BC4AB"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4584941C"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A32D4A9"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5B150CBE" w14:textId="77777777" w:rsidR="0030205F" w:rsidRPr="00B71148" w:rsidRDefault="0030205F" w:rsidP="006B316F">
            <w:pPr>
              <w:pStyle w:val="aff"/>
              <w:jc w:val="center"/>
              <w:rPr>
                <w:sz w:val="28"/>
                <w:szCs w:val="28"/>
                <w:lang w:val="uk-UA"/>
              </w:rPr>
            </w:pPr>
          </w:p>
        </w:tc>
      </w:tr>
      <w:tr w:rsidR="0030205F" w:rsidRPr="00B71148" w14:paraId="4C0CC5C7" w14:textId="77777777" w:rsidTr="006B316F">
        <w:trPr>
          <w:trHeight w:val="360"/>
        </w:trPr>
        <w:tc>
          <w:tcPr>
            <w:tcW w:w="3686" w:type="dxa"/>
            <w:gridSpan w:val="4"/>
            <w:tcBorders>
              <w:left w:val="single" w:sz="12" w:space="0" w:color="auto"/>
              <w:right w:val="single" w:sz="12" w:space="0" w:color="auto"/>
            </w:tcBorders>
            <w:vAlign w:val="center"/>
          </w:tcPr>
          <w:p w14:paraId="1EA2103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A557F06"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4CF6EFFB"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861521E"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08980BE3" w14:textId="77777777" w:rsidR="0030205F" w:rsidRPr="00B71148" w:rsidRDefault="0030205F" w:rsidP="006B316F">
            <w:pPr>
              <w:pStyle w:val="aff"/>
              <w:jc w:val="center"/>
              <w:rPr>
                <w:sz w:val="28"/>
                <w:szCs w:val="28"/>
                <w:lang w:val="uk-UA"/>
              </w:rPr>
            </w:pPr>
          </w:p>
        </w:tc>
      </w:tr>
      <w:tr w:rsidR="0030205F" w:rsidRPr="00B71148" w14:paraId="13832826" w14:textId="77777777" w:rsidTr="006B316F">
        <w:trPr>
          <w:trHeight w:val="360"/>
        </w:trPr>
        <w:tc>
          <w:tcPr>
            <w:tcW w:w="3686" w:type="dxa"/>
            <w:gridSpan w:val="4"/>
            <w:tcBorders>
              <w:left w:val="single" w:sz="12" w:space="0" w:color="auto"/>
              <w:right w:val="single" w:sz="12" w:space="0" w:color="auto"/>
            </w:tcBorders>
            <w:vAlign w:val="center"/>
          </w:tcPr>
          <w:p w14:paraId="210C339E"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C250372" w14:textId="77777777" w:rsidR="0030205F" w:rsidRPr="00B71148" w:rsidRDefault="0030205F" w:rsidP="006B316F">
            <w:pPr>
              <w:pStyle w:val="aff"/>
              <w:jc w:val="center"/>
              <w:rPr>
                <w:i/>
                <w:sz w:val="28"/>
                <w:szCs w:val="28"/>
                <w:u w:val="single"/>
                <w:lang w:val="uk-UA"/>
              </w:rPr>
            </w:pPr>
            <w:r w:rsidRPr="00B71148">
              <w:rPr>
                <w:i/>
                <w:sz w:val="28"/>
                <w:szCs w:val="28"/>
                <w:u w:val="single"/>
                <w:lang w:val="uk-UA"/>
              </w:rPr>
              <w:t>Дода</w:t>
            </w:r>
            <w:r>
              <w:rPr>
                <w:i/>
                <w:sz w:val="28"/>
                <w:szCs w:val="28"/>
                <w:u w:val="single"/>
                <w:lang w:val="uk-UA"/>
              </w:rPr>
              <w:t>т</w:t>
            </w:r>
            <w:r w:rsidRPr="00B71148">
              <w:rPr>
                <w:i/>
                <w:sz w:val="28"/>
                <w:szCs w:val="28"/>
                <w:u w:val="single"/>
                <w:lang w:val="uk-UA"/>
              </w:rPr>
              <w:t>ки</w:t>
            </w:r>
          </w:p>
        </w:tc>
        <w:tc>
          <w:tcPr>
            <w:tcW w:w="931" w:type="dxa"/>
            <w:tcBorders>
              <w:left w:val="single" w:sz="12" w:space="0" w:color="auto"/>
              <w:right w:val="single" w:sz="12" w:space="0" w:color="auto"/>
            </w:tcBorders>
            <w:vAlign w:val="center"/>
          </w:tcPr>
          <w:p w14:paraId="63021E7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35733A9"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2365CD56" w14:textId="77777777" w:rsidR="0030205F" w:rsidRPr="00B71148" w:rsidRDefault="0030205F" w:rsidP="006B316F">
            <w:pPr>
              <w:pStyle w:val="aff"/>
              <w:jc w:val="center"/>
              <w:rPr>
                <w:sz w:val="28"/>
                <w:szCs w:val="28"/>
                <w:lang w:val="uk-UA"/>
              </w:rPr>
            </w:pPr>
          </w:p>
        </w:tc>
      </w:tr>
      <w:tr w:rsidR="0030205F" w:rsidRPr="00B71148" w14:paraId="1769C392" w14:textId="77777777" w:rsidTr="006B316F">
        <w:trPr>
          <w:trHeight w:val="360"/>
        </w:trPr>
        <w:tc>
          <w:tcPr>
            <w:tcW w:w="3686" w:type="dxa"/>
            <w:gridSpan w:val="4"/>
            <w:tcBorders>
              <w:left w:val="single" w:sz="12" w:space="0" w:color="auto"/>
              <w:right w:val="single" w:sz="12" w:space="0" w:color="auto"/>
            </w:tcBorders>
            <w:vAlign w:val="center"/>
          </w:tcPr>
          <w:p w14:paraId="29A7ED5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A4994B3"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63DA6C4B"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4D796E35"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4685D5D9" w14:textId="77777777" w:rsidR="0030205F" w:rsidRPr="00B71148" w:rsidRDefault="0030205F" w:rsidP="006B316F">
            <w:pPr>
              <w:pStyle w:val="aff"/>
              <w:jc w:val="center"/>
              <w:rPr>
                <w:sz w:val="28"/>
                <w:szCs w:val="28"/>
                <w:lang w:val="uk-UA"/>
              </w:rPr>
            </w:pPr>
          </w:p>
        </w:tc>
      </w:tr>
      <w:tr w:rsidR="0030205F" w:rsidRPr="00B71148" w14:paraId="05758814" w14:textId="77777777" w:rsidTr="006B316F">
        <w:trPr>
          <w:trHeight w:val="360"/>
        </w:trPr>
        <w:tc>
          <w:tcPr>
            <w:tcW w:w="3686" w:type="dxa"/>
            <w:gridSpan w:val="4"/>
            <w:tcBorders>
              <w:left w:val="single" w:sz="12" w:space="0" w:color="auto"/>
              <w:right w:val="single" w:sz="12" w:space="0" w:color="auto"/>
            </w:tcBorders>
            <w:vAlign w:val="center"/>
          </w:tcPr>
          <w:p w14:paraId="4F80746E"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DFF893D" w14:textId="77777777" w:rsidR="0030205F" w:rsidRPr="00B71148" w:rsidRDefault="0030205F" w:rsidP="006B316F">
            <w:pPr>
              <w:pStyle w:val="aff"/>
              <w:jc w:val="center"/>
              <w:rPr>
                <w:i/>
                <w:sz w:val="28"/>
                <w:szCs w:val="28"/>
                <w:lang w:val="uk-UA"/>
              </w:rPr>
            </w:pPr>
            <w:r w:rsidRPr="00B71148">
              <w:rPr>
                <w:i/>
                <w:sz w:val="28"/>
                <w:szCs w:val="28"/>
                <w:lang w:val="uk-UA"/>
              </w:rPr>
              <w:t>Додаток А</w:t>
            </w:r>
          </w:p>
        </w:tc>
        <w:tc>
          <w:tcPr>
            <w:tcW w:w="931" w:type="dxa"/>
            <w:tcBorders>
              <w:left w:val="single" w:sz="12" w:space="0" w:color="auto"/>
              <w:right w:val="single" w:sz="12" w:space="0" w:color="auto"/>
            </w:tcBorders>
            <w:vAlign w:val="center"/>
          </w:tcPr>
          <w:p w14:paraId="1F40A481"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DF3BD50" w14:textId="77777777" w:rsidR="0030205F" w:rsidRPr="00241C23" w:rsidRDefault="001522F3" w:rsidP="006B316F">
            <w:pPr>
              <w:pStyle w:val="aff"/>
              <w:jc w:val="center"/>
              <w:rPr>
                <w:sz w:val="28"/>
                <w:szCs w:val="28"/>
                <w:highlight w:val="yellow"/>
                <w:lang w:val="uk-UA"/>
              </w:rPr>
            </w:pPr>
            <w:r w:rsidRPr="001522F3">
              <w:rPr>
                <w:sz w:val="28"/>
                <w:szCs w:val="28"/>
                <w:lang w:val="uk-UA"/>
              </w:rPr>
              <w:t>4</w:t>
            </w:r>
          </w:p>
        </w:tc>
        <w:tc>
          <w:tcPr>
            <w:tcW w:w="993" w:type="dxa"/>
            <w:tcBorders>
              <w:left w:val="single" w:sz="12" w:space="0" w:color="auto"/>
              <w:right w:val="single" w:sz="12" w:space="0" w:color="auto"/>
            </w:tcBorders>
            <w:vAlign w:val="center"/>
          </w:tcPr>
          <w:p w14:paraId="5AB24E5F" w14:textId="77777777" w:rsidR="0030205F" w:rsidRPr="00B71148" w:rsidRDefault="0030205F" w:rsidP="006B316F">
            <w:pPr>
              <w:pStyle w:val="aff"/>
              <w:jc w:val="center"/>
              <w:rPr>
                <w:sz w:val="28"/>
                <w:szCs w:val="28"/>
                <w:lang w:val="uk-UA"/>
              </w:rPr>
            </w:pPr>
          </w:p>
        </w:tc>
      </w:tr>
      <w:tr w:rsidR="0030205F" w:rsidRPr="00065E31" w14:paraId="0316560F" w14:textId="77777777" w:rsidTr="006B316F">
        <w:trPr>
          <w:trHeight w:val="360"/>
        </w:trPr>
        <w:tc>
          <w:tcPr>
            <w:tcW w:w="3686" w:type="dxa"/>
            <w:gridSpan w:val="4"/>
            <w:tcBorders>
              <w:left w:val="single" w:sz="12" w:space="0" w:color="auto"/>
              <w:right w:val="single" w:sz="12" w:space="0" w:color="auto"/>
            </w:tcBorders>
            <w:vAlign w:val="center"/>
          </w:tcPr>
          <w:p w14:paraId="08F21A85"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AF01D15"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78989461"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108140B5"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499C0FC8" w14:textId="77777777" w:rsidR="0030205F" w:rsidRPr="00B71148" w:rsidRDefault="0030205F" w:rsidP="006B316F">
            <w:pPr>
              <w:pStyle w:val="aff"/>
              <w:jc w:val="center"/>
              <w:rPr>
                <w:sz w:val="28"/>
                <w:szCs w:val="28"/>
                <w:lang w:val="uk-UA"/>
              </w:rPr>
            </w:pPr>
          </w:p>
        </w:tc>
      </w:tr>
      <w:tr w:rsidR="0030205F" w:rsidRPr="00B71148" w14:paraId="1C1C204D" w14:textId="77777777" w:rsidTr="006B316F">
        <w:trPr>
          <w:trHeight w:val="360"/>
        </w:trPr>
        <w:tc>
          <w:tcPr>
            <w:tcW w:w="3686" w:type="dxa"/>
            <w:gridSpan w:val="4"/>
            <w:tcBorders>
              <w:left w:val="single" w:sz="12" w:space="0" w:color="auto"/>
              <w:right w:val="single" w:sz="12" w:space="0" w:color="auto"/>
            </w:tcBorders>
            <w:vAlign w:val="center"/>
          </w:tcPr>
          <w:p w14:paraId="0AF02E3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3B2A4A6E" w14:textId="77777777" w:rsidR="0030205F" w:rsidRPr="00B71148" w:rsidRDefault="0030205F" w:rsidP="006B316F">
            <w:pPr>
              <w:pStyle w:val="aff"/>
              <w:jc w:val="center"/>
              <w:rPr>
                <w:i/>
                <w:sz w:val="28"/>
                <w:szCs w:val="28"/>
                <w:lang w:val="uk-UA"/>
              </w:rPr>
            </w:pPr>
            <w:r w:rsidRPr="00B71148">
              <w:rPr>
                <w:i/>
                <w:sz w:val="28"/>
                <w:szCs w:val="28"/>
                <w:lang w:val="uk-UA"/>
              </w:rPr>
              <w:t>Додаток Б</w:t>
            </w:r>
          </w:p>
        </w:tc>
        <w:tc>
          <w:tcPr>
            <w:tcW w:w="931" w:type="dxa"/>
            <w:tcBorders>
              <w:left w:val="single" w:sz="12" w:space="0" w:color="auto"/>
              <w:right w:val="single" w:sz="12" w:space="0" w:color="auto"/>
            </w:tcBorders>
            <w:vAlign w:val="center"/>
          </w:tcPr>
          <w:p w14:paraId="607622E2"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2F252D37" w14:textId="77777777" w:rsidR="0030205F" w:rsidRPr="00241C23" w:rsidRDefault="0030205F" w:rsidP="006B316F">
            <w:pPr>
              <w:pStyle w:val="aff"/>
              <w:jc w:val="center"/>
              <w:rPr>
                <w:sz w:val="28"/>
                <w:szCs w:val="28"/>
                <w:highlight w:val="yellow"/>
                <w:lang w:val="uk-UA"/>
              </w:rPr>
            </w:pPr>
            <w:r w:rsidRPr="001522F3">
              <w:rPr>
                <w:sz w:val="28"/>
                <w:szCs w:val="28"/>
                <w:lang w:val="uk-UA"/>
              </w:rPr>
              <w:t>1</w:t>
            </w:r>
          </w:p>
        </w:tc>
        <w:tc>
          <w:tcPr>
            <w:tcW w:w="993" w:type="dxa"/>
            <w:tcBorders>
              <w:left w:val="single" w:sz="12" w:space="0" w:color="auto"/>
              <w:right w:val="single" w:sz="12" w:space="0" w:color="auto"/>
            </w:tcBorders>
            <w:vAlign w:val="center"/>
          </w:tcPr>
          <w:p w14:paraId="40446D26" w14:textId="77777777" w:rsidR="0030205F" w:rsidRPr="00B71148" w:rsidRDefault="0030205F" w:rsidP="006B316F">
            <w:pPr>
              <w:pStyle w:val="aff"/>
              <w:jc w:val="center"/>
              <w:rPr>
                <w:sz w:val="28"/>
                <w:szCs w:val="28"/>
                <w:lang w:val="uk-UA"/>
              </w:rPr>
            </w:pPr>
          </w:p>
        </w:tc>
      </w:tr>
      <w:tr w:rsidR="0030205F" w:rsidRPr="00B71148" w14:paraId="6EAA739A" w14:textId="77777777" w:rsidTr="006B316F">
        <w:trPr>
          <w:trHeight w:val="360"/>
        </w:trPr>
        <w:tc>
          <w:tcPr>
            <w:tcW w:w="3686" w:type="dxa"/>
            <w:gridSpan w:val="4"/>
            <w:tcBorders>
              <w:left w:val="single" w:sz="12" w:space="0" w:color="auto"/>
              <w:right w:val="single" w:sz="12" w:space="0" w:color="auto"/>
            </w:tcBorders>
            <w:vAlign w:val="center"/>
          </w:tcPr>
          <w:p w14:paraId="7E0FE71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32225C4"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100FAF2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44BEB0E0"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62944F13" w14:textId="77777777" w:rsidR="0030205F" w:rsidRPr="00B71148" w:rsidRDefault="0030205F" w:rsidP="006B316F">
            <w:pPr>
              <w:pStyle w:val="aff"/>
              <w:jc w:val="center"/>
              <w:rPr>
                <w:sz w:val="28"/>
                <w:szCs w:val="28"/>
                <w:lang w:val="uk-UA"/>
              </w:rPr>
            </w:pPr>
          </w:p>
        </w:tc>
      </w:tr>
      <w:tr w:rsidR="0030205F" w:rsidRPr="00B71148" w14:paraId="29770BBF" w14:textId="77777777" w:rsidTr="006B316F">
        <w:trPr>
          <w:trHeight w:val="360"/>
        </w:trPr>
        <w:tc>
          <w:tcPr>
            <w:tcW w:w="3686" w:type="dxa"/>
            <w:gridSpan w:val="4"/>
            <w:tcBorders>
              <w:left w:val="single" w:sz="12" w:space="0" w:color="auto"/>
              <w:right w:val="single" w:sz="12" w:space="0" w:color="auto"/>
            </w:tcBorders>
            <w:vAlign w:val="center"/>
          </w:tcPr>
          <w:p w14:paraId="1C21C3C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6603AE6" w14:textId="77777777" w:rsidR="0030205F" w:rsidRPr="00B71148" w:rsidRDefault="0030205F" w:rsidP="006B316F">
            <w:pPr>
              <w:pStyle w:val="aff"/>
              <w:jc w:val="center"/>
              <w:rPr>
                <w:i/>
                <w:sz w:val="28"/>
                <w:szCs w:val="28"/>
                <w:lang w:val="uk-UA"/>
              </w:rPr>
            </w:pPr>
            <w:r>
              <w:rPr>
                <w:i/>
                <w:sz w:val="28"/>
                <w:szCs w:val="28"/>
                <w:lang w:val="uk-UA"/>
              </w:rPr>
              <w:t>Ілюстративні матеріали</w:t>
            </w:r>
          </w:p>
        </w:tc>
        <w:tc>
          <w:tcPr>
            <w:tcW w:w="931" w:type="dxa"/>
            <w:tcBorders>
              <w:left w:val="single" w:sz="12" w:space="0" w:color="auto"/>
              <w:right w:val="single" w:sz="12" w:space="0" w:color="auto"/>
            </w:tcBorders>
            <w:vAlign w:val="center"/>
          </w:tcPr>
          <w:p w14:paraId="44C07DB2" w14:textId="77777777" w:rsidR="0030205F" w:rsidRPr="00B71148" w:rsidRDefault="0030205F" w:rsidP="006B316F">
            <w:pPr>
              <w:pStyle w:val="aff"/>
              <w:jc w:val="center"/>
              <w:rPr>
                <w:sz w:val="28"/>
                <w:szCs w:val="28"/>
                <w:lang w:val="uk-UA"/>
              </w:rPr>
            </w:pPr>
            <w:r>
              <w:rPr>
                <w:sz w:val="28"/>
                <w:szCs w:val="28"/>
                <w:lang w:val="uk-UA"/>
              </w:rPr>
              <w:t>А4</w:t>
            </w:r>
          </w:p>
        </w:tc>
        <w:tc>
          <w:tcPr>
            <w:tcW w:w="850" w:type="dxa"/>
            <w:gridSpan w:val="2"/>
            <w:tcBorders>
              <w:left w:val="single" w:sz="12" w:space="0" w:color="auto"/>
              <w:right w:val="single" w:sz="12" w:space="0" w:color="auto"/>
            </w:tcBorders>
            <w:vAlign w:val="center"/>
          </w:tcPr>
          <w:p w14:paraId="27A2DDF9" w14:textId="77777777" w:rsidR="0030205F" w:rsidRPr="00934D80" w:rsidRDefault="00934D80" w:rsidP="006B316F">
            <w:pPr>
              <w:pStyle w:val="aff"/>
              <w:jc w:val="center"/>
              <w:rPr>
                <w:sz w:val="28"/>
                <w:szCs w:val="28"/>
                <w:highlight w:val="yellow"/>
                <w:lang w:val="en-US"/>
              </w:rPr>
            </w:pPr>
            <w:r w:rsidRPr="00934D80">
              <w:rPr>
                <w:sz w:val="28"/>
                <w:szCs w:val="28"/>
                <w:lang w:val="en-US"/>
              </w:rPr>
              <w:t>7</w:t>
            </w:r>
          </w:p>
        </w:tc>
        <w:tc>
          <w:tcPr>
            <w:tcW w:w="993" w:type="dxa"/>
            <w:tcBorders>
              <w:left w:val="single" w:sz="12" w:space="0" w:color="auto"/>
              <w:right w:val="single" w:sz="12" w:space="0" w:color="auto"/>
            </w:tcBorders>
            <w:vAlign w:val="center"/>
          </w:tcPr>
          <w:p w14:paraId="2E2A57CC" w14:textId="77777777" w:rsidR="0030205F" w:rsidRPr="00B71148" w:rsidRDefault="0030205F" w:rsidP="006B316F">
            <w:pPr>
              <w:pStyle w:val="aff"/>
              <w:jc w:val="center"/>
              <w:rPr>
                <w:sz w:val="28"/>
                <w:szCs w:val="28"/>
                <w:lang w:val="uk-UA"/>
              </w:rPr>
            </w:pPr>
          </w:p>
        </w:tc>
      </w:tr>
      <w:tr w:rsidR="0030205F" w:rsidRPr="00B71148" w14:paraId="73872FDC" w14:textId="77777777" w:rsidTr="006B316F">
        <w:trPr>
          <w:trHeight w:val="360"/>
        </w:trPr>
        <w:tc>
          <w:tcPr>
            <w:tcW w:w="3686" w:type="dxa"/>
            <w:gridSpan w:val="4"/>
            <w:tcBorders>
              <w:left w:val="single" w:sz="12" w:space="0" w:color="auto"/>
              <w:right w:val="single" w:sz="12" w:space="0" w:color="auto"/>
            </w:tcBorders>
            <w:vAlign w:val="center"/>
          </w:tcPr>
          <w:p w14:paraId="570A61A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451E1AB"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144B435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266297B4"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F6291FC" w14:textId="77777777" w:rsidR="0030205F" w:rsidRPr="00B71148" w:rsidRDefault="0030205F" w:rsidP="006B316F">
            <w:pPr>
              <w:pStyle w:val="aff"/>
              <w:jc w:val="center"/>
              <w:rPr>
                <w:sz w:val="28"/>
                <w:szCs w:val="28"/>
                <w:lang w:val="uk-UA"/>
              </w:rPr>
            </w:pPr>
          </w:p>
        </w:tc>
      </w:tr>
      <w:tr w:rsidR="0030205F" w:rsidRPr="00B71148" w14:paraId="3737053D" w14:textId="77777777" w:rsidTr="006B316F">
        <w:trPr>
          <w:trHeight w:val="360"/>
        </w:trPr>
        <w:tc>
          <w:tcPr>
            <w:tcW w:w="3686" w:type="dxa"/>
            <w:gridSpan w:val="4"/>
            <w:tcBorders>
              <w:left w:val="single" w:sz="12" w:space="0" w:color="auto"/>
              <w:right w:val="single" w:sz="12" w:space="0" w:color="auto"/>
            </w:tcBorders>
            <w:vAlign w:val="center"/>
          </w:tcPr>
          <w:p w14:paraId="2443F76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E779E4F"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2E011FC1"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7C2C0DE5"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411E01C7" w14:textId="77777777" w:rsidR="0030205F" w:rsidRPr="00B71148" w:rsidRDefault="0030205F" w:rsidP="006B316F">
            <w:pPr>
              <w:pStyle w:val="aff"/>
              <w:jc w:val="center"/>
              <w:rPr>
                <w:sz w:val="28"/>
                <w:szCs w:val="28"/>
                <w:lang w:val="uk-UA"/>
              </w:rPr>
            </w:pPr>
          </w:p>
        </w:tc>
      </w:tr>
      <w:tr w:rsidR="0030205F" w:rsidRPr="00B71148" w14:paraId="1E118489" w14:textId="77777777" w:rsidTr="006B316F">
        <w:trPr>
          <w:trHeight w:val="360"/>
        </w:trPr>
        <w:tc>
          <w:tcPr>
            <w:tcW w:w="3686" w:type="dxa"/>
            <w:gridSpan w:val="4"/>
            <w:tcBorders>
              <w:left w:val="single" w:sz="12" w:space="0" w:color="auto"/>
              <w:right w:val="single" w:sz="12" w:space="0" w:color="auto"/>
            </w:tcBorders>
            <w:vAlign w:val="center"/>
          </w:tcPr>
          <w:p w14:paraId="54D0B5BF"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5D95041"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CE8AEB8"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583B244"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085ACA5A" w14:textId="77777777" w:rsidR="0030205F" w:rsidRPr="00B71148" w:rsidRDefault="0030205F" w:rsidP="006B316F">
            <w:pPr>
              <w:pStyle w:val="aff"/>
              <w:jc w:val="center"/>
              <w:rPr>
                <w:sz w:val="28"/>
                <w:szCs w:val="28"/>
                <w:lang w:val="uk-UA"/>
              </w:rPr>
            </w:pPr>
          </w:p>
        </w:tc>
      </w:tr>
      <w:tr w:rsidR="0030205F" w:rsidRPr="00B71148" w14:paraId="3EF64637" w14:textId="77777777" w:rsidTr="006B316F">
        <w:trPr>
          <w:trHeight w:val="360"/>
        </w:trPr>
        <w:tc>
          <w:tcPr>
            <w:tcW w:w="3686" w:type="dxa"/>
            <w:gridSpan w:val="4"/>
            <w:tcBorders>
              <w:left w:val="single" w:sz="12" w:space="0" w:color="auto"/>
              <w:right w:val="single" w:sz="12" w:space="0" w:color="auto"/>
            </w:tcBorders>
            <w:vAlign w:val="center"/>
          </w:tcPr>
          <w:p w14:paraId="21164B32"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F4F8551"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8BA718E"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3A33B9E"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832C683" w14:textId="77777777" w:rsidR="0030205F" w:rsidRPr="00B71148" w:rsidRDefault="0030205F" w:rsidP="006B316F">
            <w:pPr>
              <w:pStyle w:val="aff"/>
              <w:jc w:val="center"/>
              <w:rPr>
                <w:sz w:val="28"/>
                <w:szCs w:val="28"/>
                <w:lang w:val="uk-UA"/>
              </w:rPr>
            </w:pPr>
          </w:p>
        </w:tc>
      </w:tr>
      <w:tr w:rsidR="0030205F" w:rsidRPr="00B71148" w14:paraId="7D99EB64" w14:textId="77777777" w:rsidTr="006B316F">
        <w:trPr>
          <w:trHeight w:val="360"/>
        </w:trPr>
        <w:tc>
          <w:tcPr>
            <w:tcW w:w="3686" w:type="dxa"/>
            <w:gridSpan w:val="4"/>
            <w:tcBorders>
              <w:left w:val="single" w:sz="12" w:space="0" w:color="auto"/>
              <w:right w:val="single" w:sz="12" w:space="0" w:color="auto"/>
            </w:tcBorders>
            <w:vAlign w:val="center"/>
          </w:tcPr>
          <w:p w14:paraId="08F06F6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AEF21A2"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12E9FB7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5603C13"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47ED81D0" w14:textId="77777777" w:rsidR="0030205F" w:rsidRPr="00B71148" w:rsidRDefault="0030205F" w:rsidP="006B316F">
            <w:pPr>
              <w:pStyle w:val="aff"/>
              <w:jc w:val="center"/>
              <w:rPr>
                <w:sz w:val="28"/>
                <w:szCs w:val="28"/>
                <w:lang w:val="uk-UA"/>
              </w:rPr>
            </w:pPr>
          </w:p>
        </w:tc>
      </w:tr>
      <w:tr w:rsidR="0030205F" w:rsidRPr="00B71148" w14:paraId="6A4F7572" w14:textId="77777777" w:rsidTr="006B316F">
        <w:trPr>
          <w:trHeight w:val="360"/>
        </w:trPr>
        <w:tc>
          <w:tcPr>
            <w:tcW w:w="3686" w:type="dxa"/>
            <w:gridSpan w:val="4"/>
            <w:tcBorders>
              <w:left w:val="single" w:sz="12" w:space="0" w:color="auto"/>
              <w:right w:val="single" w:sz="12" w:space="0" w:color="auto"/>
            </w:tcBorders>
            <w:vAlign w:val="center"/>
          </w:tcPr>
          <w:p w14:paraId="14E84B93"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EA7FDC7"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7DBF77AF"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55F5DD9"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6A02F9E" w14:textId="77777777" w:rsidR="0030205F" w:rsidRPr="00B71148" w:rsidRDefault="0030205F" w:rsidP="006B316F">
            <w:pPr>
              <w:pStyle w:val="aff"/>
              <w:jc w:val="center"/>
              <w:rPr>
                <w:sz w:val="28"/>
                <w:szCs w:val="28"/>
                <w:lang w:val="uk-UA"/>
              </w:rPr>
            </w:pPr>
          </w:p>
        </w:tc>
      </w:tr>
      <w:tr w:rsidR="0030205F" w:rsidRPr="00B71148" w14:paraId="67CF1C5D" w14:textId="77777777" w:rsidTr="006B316F">
        <w:trPr>
          <w:trHeight w:val="360"/>
        </w:trPr>
        <w:tc>
          <w:tcPr>
            <w:tcW w:w="3686" w:type="dxa"/>
            <w:gridSpan w:val="4"/>
            <w:tcBorders>
              <w:left w:val="single" w:sz="12" w:space="0" w:color="auto"/>
              <w:right w:val="single" w:sz="12" w:space="0" w:color="auto"/>
            </w:tcBorders>
            <w:vAlign w:val="center"/>
          </w:tcPr>
          <w:p w14:paraId="0559875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6A99774"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4324133C"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5A02B352"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4A6386A" w14:textId="77777777" w:rsidR="0030205F" w:rsidRPr="00B71148" w:rsidRDefault="0030205F" w:rsidP="006B316F">
            <w:pPr>
              <w:pStyle w:val="aff"/>
              <w:jc w:val="center"/>
              <w:rPr>
                <w:sz w:val="28"/>
                <w:szCs w:val="28"/>
                <w:lang w:val="uk-UA"/>
              </w:rPr>
            </w:pPr>
          </w:p>
        </w:tc>
      </w:tr>
      <w:tr w:rsidR="0030205F" w:rsidRPr="00B71148" w14:paraId="7F836534" w14:textId="77777777" w:rsidTr="006B316F">
        <w:trPr>
          <w:trHeight w:val="360"/>
        </w:trPr>
        <w:tc>
          <w:tcPr>
            <w:tcW w:w="3686" w:type="dxa"/>
            <w:gridSpan w:val="4"/>
            <w:tcBorders>
              <w:left w:val="single" w:sz="12" w:space="0" w:color="auto"/>
              <w:right w:val="single" w:sz="12" w:space="0" w:color="auto"/>
            </w:tcBorders>
            <w:vAlign w:val="center"/>
          </w:tcPr>
          <w:p w14:paraId="0F7FFE2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3C467E0E"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775EAF08"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66DBED8"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B3F1E8A" w14:textId="77777777" w:rsidR="0030205F" w:rsidRPr="00B71148" w:rsidRDefault="0030205F" w:rsidP="006B316F">
            <w:pPr>
              <w:pStyle w:val="aff"/>
              <w:jc w:val="center"/>
              <w:rPr>
                <w:sz w:val="28"/>
                <w:szCs w:val="28"/>
                <w:lang w:val="uk-UA"/>
              </w:rPr>
            </w:pPr>
          </w:p>
        </w:tc>
      </w:tr>
      <w:tr w:rsidR="0030205F" w:rsidRPr="00B71148" w14:paraId="2F17D4F4" w14:textId="77777777" w:rsidTr="006B316F">
        <w:trPr>
          <w:trHeight w:hRule="exact" w:val="360"/>
        </w:trPr>
        <w:tc>
          <w:tcPr>
            <w:tcW w:w="3686" w:type="dxa"/>
            <w:gridSpan w:val="4"/>
            <w:tcBorders>
              <w:left w:val="single" w:sz="12" w:space="0" w:color="auto"/>
              <w:right w:val="single" w:sz="12" w:space="0" w:color="auto"/>
            </w:tcBorders>
            <w:vAlign w:val="center"/>
          </w:tcPr>
          <w:p w14:paraId="6ECE6A42"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7FCF553E"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500621AF"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164721A6"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41E2A66F" w14:textId="77777777" w:rsidR="0030205F" w:rsidRPr="00B71148" w:rsidRDefault="0030205F" w:rsidP="006B316F">
            <w:pPr>
              <w:pStyle w:val="aff"/>
              <w:jc w:val="center"/>
              <w:rPr>
                <w:szCs w:val="20"/>
                <w:lang w:val="uk-UA"/>
              </w:rPr>
            </w:pPr>
          </w:p>
        </w:tc>
      </w:tr>
      <w:tr w:rsidR="0030205F" w:rsidRPr="00B71148" w14:paraId="54E5FC97" w14:textId="77777777" w:rsidTr="006B316F">
        <w:trPr>
          <w:trHeight w:hRule="exact" w:val="360"/>
        </w:trPr>
        <w:tc>
          <w:tcPr>
            <w:tcW w:w="3686" w:type="dxa"/>
            <w:gridSpan w:val="4"/>
            <w:tcBorders>
              <w:left w:val="single" w:sz="12" w:space="0" w:color="auto"/>
              <w:right w:val="single" w:sz="12" w:space="0" w:color="auto"/>
            </w:tcBorders>
            <w:vAlign w:val="center"/>
          </w:tcPr>
          <w:p w14:paraId="40516C4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EB4DA1C"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4B201B9E"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29D06620"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3AEA986A" w14:textId="77777777" w:rsidR="0030205F" w:rsidRPr="00B71148" w:rsidRDefault="0030205F" w:rsidP="006B316F">
            <w:pPr>
              <w:pStyle w:val="aff"/>
              <w:jc w:val="center"/>
              <w:rPr>
                <w:szCs w:val="20"/>
                <w:lang w:val="uk-UA"/>
              </w:rPr>
            </w:pPr>
          </w:p>
        </w:tc>
      </w:tr>
      <w:tr w:rsidR="0030205F" w:rsidRPr="00B71148" w14:paraId="0DF7C5EE" w14:textId="77777777" w:rsidTr="006B316F">
        <w:trPr>
          <w:trHeight w:hRule="exact" w:val="360"/>
        </w:trPr>
        <w:tc>
          <w:tcPr>
            <w:tcW w:w="3686" w:type="dxa"/>
            <w:gridSpan w:val="4"/>
            <w:tcBorders>
              <w:left w:val="single" w:sz="12" w:space="0" w:color="auto"/>
              <w:right w:val="single" w:sz="12" w:space="0" w:color="auto"/>
            </w:tcBorders>
            <w:vAlign w:val="center"/>
          </w:tcPr>
          <w:p w14:paraId="1617FDC8"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316F9BBA"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21B5FFA5"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5E1D24F2"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1F1F471C" w14:textId="77777777" w:rsidR="0030205F" w:rsidRPr="00B71148" w:rsidRDefault="0030205F" w:rsidP="006B316F">
            <w:pPr>
              <w:pStyle w:val="aff"/>
              <w:jc w:val="center"/>
              <w:rPr>
                <w:szCs w:val="20"/>
                <w:lang w:val="uk-UA"/>
              </w:rPr>
            </w:pPr>
          </w:p>
        </w:tc>
      </w:tr>
      <w:tr w:rsidR="0030205F" w:rsidRPr="00B71148" w14:paraId="6519A487" w14:textId="77777777" w:rsidTr="006B316F">
        <w:trPr>
          <w:trHeight w:hRule="exact" w:val="360"/>
        </w:trPr>
        <w:tc>
          <w:tcPr>
            <w:tcW w:w="3686" w:type="dxa"/>
            <w:gridSpan w:val="4"/>
            <w:tcBorders>
              <w:left w:val="single" w:sz="12" w:space="0" w:color="auto"/>
              <w:right w:val="single" w:sz="12" w:space="0" w:color="auto"/>
            </w:tcBorders>
            <w:vAlign w:val="center"/>
          </w:tcPr>
          <w:p w14:paraId="7570FD3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AB04629"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27805881"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01D01CE4"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27F10A02" w14:textId="77777777" w:rsidR="0030205F" w:rsidRPr="00B71148" w:rsidRDefault="0030205F" w:rsidP="006B316F">
            <w:pPr>
              <w:pStyle w:val="aff"/>
              <w:jc w:val="center"/>
              <w:rPr>
                <w:szCs w:val="20"/>
                <w:lang w:val="uk-UA"/>
              </w:rPr>
            </w:pPr>
          </w:p>
        </w:tc>
      </w:tr>
      <w:tr w:rsidR="0030205F" w:rsidRPr="00B71148" w14:paraId="4E47A063" w14:textId="77777777" w:rsidTr="006B316F">
        <w:trPr>
          <w:trHeight w:hRule="exact" w:val="360"/>
        </w:trPr>
        <w:tc>
          <w:tcPr>
            <w:tcW w:w="3686" w:type="dxa"/>
            <w:gridSpan w:val="4"/>
            <w:tcBorders>
              <w:left w:val="single" w:sz="12" w:space="0" w:color="auto"/>
              <w:right w:val="single" w:sz="12" w:space="0" w:color="auto"/>
            </w:tcBorders>
            <w:vAlign w:val="center"/>
          </w:tcPr>
          <w:p w14:paraId="23C9A98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A7A969D"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1BF0B956"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7D02E9D6"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73D1AF86" w14:textId="77777777" w:rsidR="0030205F" w:rsidRPr="00B71148" w:rsidRDefault="0030205F" w:rsidP="006B316F">
            <w:pPr>
              <w:pStyle w:val="aff"/>
              <w:jc w:val="center"/>
              <w:rPr>
                <w:szCs w:val="20"/>
                <w:lang w:val="uk-UA"/>
              </w:rPr>
            </w:pPr>
          </w:p>
        </w:tc>
      </w:tr>
      <w:tr w:rsidR="0030205F" w:rsidRPr="00B71148" w14:paraId="0DEF40C8" w14:textId="77777777" w:rsidTr="006B316F">
        <w:trPr>
          <w:trHeight w:hRule="exact" w:val="360"/>
        </w:trPr>
        <w:tc>
          <w:tcPr>
            <w:tcW w:w="3686" w:type="dxa"/>
            <w:gridSpan w:val="4"/>
            <w:tcBorders>
              <w:left w:val="single" w:sz="12" w:space="0" w:color="auto"/>
              <w:right w:val="single" w:sz="12" w:space="0" w:color="auto"/>
            </w:tcBorders>
            <w:vAlign w:val="center"/>
          </w:tcPr>
          <w:p w14:paraId="2CE0E7C8"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4B28BA20"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747928A0"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67187B82"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31470DF5" w14:textId="77777777" w:rsidR="0030205F" w:rsidRPr="00B71148" w:rsidRDefault="0030205F" w:rsidP="006B316F">
            <w:pPr>
              <w:pStyle w:val="aff"/>
              <w:jc w:val="center"/>
              <w:rPr>
                <w:szCs w:val="20"/>
                <w:lang w:val="uk-UA"/>
              </w:rPr>
            </w:pPr>
          </w:p>
        </w:tc>
      </w:tr>
      <w:tr w:rsidR="0030205F" w:rsidRPr="00B71148" w14:paraId="449FAB64" w14:textId="77777777" w:rsidTr="006B316F">
        <w:trPr>
          <w:trHeight w:hRule="exact" w:val="360"/>
        </w:trPr>
        <w:tc>
          <w:tcPr>
            <w:tcW w:w="3686" w:type="dxa"/>
            <w:gridSpan w:val="4"/>
            <w:tcBorders>
              <w:left w:val="single" w:sz="12" w:space="0" w:color="auto"/>
              <w:bottom w:val="single" w:sz="12" w:space="0" w:color="auto"/>
              <w:right w:val="single" w:sz="12" w:space="0" w:color="auto"/>
            </w:tcBorders>
            <w:vAlign w:val="center"/>
          </w:tcPr>
          <w:p w14:paraId="2E94E4CA" w14:textId="77777777" w:rsidR="0030205F" w:rsidRPr="00B71148" w:rsidRDefault="0030205F" w:rsidP="006B316F">
            <w:pPr>
              <w:pStyle w:val="aff"/>
              <w:jc w:val="center"/>
              <w:rPr>
                <w:szCs w:val="20"/>
                <w:lang w:val="uk-UA"/>
              </w:rPr>
            </w:pPr>
          </w:p>
        </w:tc>
        <w:tc>
          <w:tcPr>
            <w:tcW w:w="3153" w:type="dxa"/>
            <w:tcBorders>
              <w:left w:val="single" w:sz="12" w:space="0" w:color="auto"/>
              <w:bottom w:val="single" w:sz="12" w:space="0" w:color="auto"/>
              <w:right w:val="single" w:sz="12" w:space="0" w:color="auto"/>
            </w:tcBorders>
            <w:vAlign w:val="center"/>
          </w:tcPr>
          <w:p w14:paraId="2119F2B3" w14:textId="77777777" w:rsidR="0030205F" w:rsidRPr="00B71148" w:rsidRDefault="0030205F" w:rsidP="006B316F">
            <w:pPr>
              <w:pStyle w:val="aff"/>
              <w:jc w:val="center"/>
              <w:rPr>
                <w:szCs w:val="20"/>
                <w:lang w:val="uk-UA"/>
              </w:rPr>
            </w:pPr>
          </w:p>
        </w:tc>
        <w:tc>
          <w:tcPr>
            <w:tcW w:w="931" w:type="dxa"/>
            <w:tcBorders>
              <w:left w:val="single" w:sz="12" w:space="0" w:color="auto"/>
              <w:bottom w:val="single" w:sz="12" w:space="0" w:color="auto"/>
              <w:right w:val="single" w:sz="12" w:space="0" w:color="auto"/>
            </w:tcBorders>
            <w:vAlign w:val="center"/>
          </w:tcPr>
          <w:p w14:paraId="7B808448" w14:textId="77777777" w:rsidR="0030205F" w:rsidRPr="00B71148" w:rsidRDefault="0030205F" w:rsidP="006B316F">
            <w:pPr>
              <w:pStyle w:val="aff"/>
              <w:jc w:val="center"/>
              <w:rPr>
                <w:szCs w:val="20"/>
                <w:lang w:val="uk-UA"/>
              </w:rPr>
            </w:pPr>
          </w:p>
        </w:tc>
        <w:tc>
          <w:tcPr>
            <w:tcW w:w="850" w:type="dxa"/>
            <w:gridSpan w:val="2"/>
            <w:tcBorders>
              <w:left w:val="single" w:sz="12" w:space="0" w:color="auto"/>
              <w:bottom w:val="single" w:sz="12" w:space="0" w:color="auto"/>
              <w:right w:val="single" w:sz="12" w:space="0" w:color="auto"/>
            </w:tcBorders>
            <w:vAlign w:val="center"/>
          </w:tcPr>
          <w:p w14:paraId="0C5FB466" w14:textId="77777777" w:rsidR="0030205F" w:rsidRPr="00B71148" w:rsidRDefault="0030205F" w:rsidP="006B316F">
            <w:pPr>
              <w:pStyle w:val="aff"/>
              <w:jc w:val="center"/>
              <w:rPr>
                <w:szCs w:val="20"/>
                <w:lang w:val="uk-UA"/>
              </w:rPr>
            </w:pPr>
          </w:p>
        </w:tc>
        <w:tc>
          <w:tcPr>
            <w:tcW w:w="993" w:type="dxa"/>
            <w:tcBorders>
              <w:left w:val="single" w:sz="12" w:space="0" w:color="auto"/>
              <w:bottom w:val="single" w:sz="12" w:space="0" w:color="auto"/>
              <w:right w:val="single" w:sz="12" w:space="0" w:color="auto"/>
            </w:tcBorders>
            <w:vAlign w:val="center"/>
          </w:tcPr>
          <w:p w14:paraId="4E985271" w14:textId="77777777" w:rsidR="0030205F" w:rsidRPr="00B71148" w:rsidRDefault="0030205F" w:rsidP="006B316F">
            <w:pPr>
              <w:pStyle w:val="aff"/>
              <w:jc w:val="center"/>
              <w:rPr>
                <w:szCs w:val="20"/>
                <w:lang w:val="uk-UA"/>
              </w:rPr>
            </w:pPr>
          </w:p>
        </w:tc>
      </w:tr>
      <w:tr w:rsidR="0030205F" w:rsidRPr="006A7422" w14:paraId="2CFD7CE9" w14:textId="77777777" w:rsidTr="006B316F">
        <w:trPr>
          <w:cantSplit/>
        </w:trPr>
        <w:tc>
          <w:tcPr>
            <w:tcW w:w="851" w:type="dxa"/>
            <w:tcBorders>
              <w:top w:val="nil"/>
              <w:left w:val="single" w:sz="12" w:space="0" w:color="auto"/>
              <w:right w:val="single" w:sz="12" w:space="0" w:color="auto"/>
            </w:tcBorders>
            <w:vAlign w:val="center"/>
          </w:tcPr>
          <w:p w14:paraId="3C7EFC36" w14:textId="77777777" w:rsidR="0030205F" w:rsidRPr="00B71148" w:rsidRDefault="0030205F" w:rsidP="006B316F">
            <w:pPr>
              <w:pStyle w:val="aff"/>
              <w:jc w:val="center"/>
              <w:rPr>
                <w:sz w:val="22"/>
                <w:szCs w:val="20"/>
                <w:lang w:val="uk-UA"/>
              </w:rPr>
            </w:pPr>
          </w:p>
        </w:tc>
        <w:tc>
          <w:tcPr>
            <w:tcW w:w="1559" w:type="dxa"/>
            <w:tcBorders>
              <w:top w:val="nil"/>
              <w:left w:val="single" w:sz="12" w:space="0" w:color="auto"/>
              <w:right w:val="single" w:sz="12" w:space="0" w:color="auto"/>
            </w:tcBorders>
            <w:vAlign w:val="center"/>
          </w:tcPr>
          <w:p w14:paraId="6E9E7822" w14:textId="77777777" w:rsidR="0030205F" w:rsidRPr="00B71148" w:rsidRDefault="0030205F" w:rsidP="006B316F">
            <w:pPr>
              <w:pStyle w:val="aff"/>
              <w:jc w:val="center"/>
              <w:rPr>
                <w:sz w:val="22"/>
                <w:szCs w:val="20"/>
                <w:lang w:val="uk-UA"/>
              </w:rPr>
            </w:pPr>
          </w:p>
        </w:tc>
        <w:tc>
          <w:tcPr>
            <w:tcW w:w="709" w:type="dxa"/>
            <w:tcBorders>
              <w:top w:val="nil"/>
              <w:left w:val="single" w:sz="12" w:space="0" w:color="auto"/>
              <w:right w:val="single" w:sz="12" w:space="0" w:color="auto"/>
            </w:tcBorders>
            <w:vAlign w:val="center"/>
          </w:tcPr>
          <w:p w14:paraId="5073AC5B" w14:textId="77777777" w:rsidR="0030205F" w:rsidRPr="00B71148" w:rsidRDefault="0030205F" w:rsidP="006B316F">
            <w:pPr>
              <w:pStyle w:val="aff"/>
              <w:jc w:val="center"/>
              <w:rPr>
                <w:sz w:val="22"/>
                <w:szCs w:val="20"/>
                <w:lang w:val="uk-UA"/>
              </w:rPr>
            </w:pPr>
          </w:p>
        </w:tc>
        <w:tc>
          <w:tcPr>
            <w:tcW w:w="567" w:type="dxa"/>
            <w:tcBorders>
              <w:top w:val="nil"/>
              <w:left w:val="single" w:sz="12" w:space="0" w:color="auto"/>
              <w:right w:val="single" w:sz="12" w:space="0" w:color="auto"/>
            </w:tcBorders>
            <w:vAlign w:val="center"/>
          </w:tcPr>
          <w:p w14:paraId="00A81094" w14:textId="77777777" w:rsidR="0030205F" w:rsidRPr="00B71148" w:rsidRDefault="0030205F" w:rsidP="006B316F">
            <w:pPr>
              <w:pStyle w:val="aff"/>
              <w:jc w:val="center"/>
              <w:rPr>
                <w:sz w:val="22"/>
                <w:szCs w:val="20"/>
                <w:lang w:val="uk-UA"/>
              </w:rPr>
            </w:pPr>
          </w:p>
        </w:tc>
        <w:tc>
          <w:tcPr>
            <w:tcW w:w="5927" w:type="dxa"/>
            <w:gridSpan w:val="5"/>
            <w:vMerge w:val="restart"/>
            <w:tcBorders>
              <w:top w:val="nil"/>
              <w:left w:val="nil"/>
              <w:bottom w:val="single" w:sz="12" w:space="0" w:color="auto"/>
              <w:right w:val="single" w:sz="12" w:space="0" w:color="auto"/>
            </w:tcBorders>
            <w:vAlign w:val="center"/>
          </w:tcPr>
          <w:p w14:paraId="4A90B85C" w14:textId="77777777" w:rsidR="0030205F" w:rsidRPr="00B71148" w:rsidRDefault="0030205F" w:rsidP="006B316F">
            <w:pPr>
              <w:pStyle w:val="aff"/>
              <w:jc w:val="center"/>
              <w:rPr>
                <w:sz w:val="22"/>
                <w:szCs w:val="20"/>
                <w:lang w:val="uk-UA"/>
              </w:rPr>
            </w:pPr>
            <w:r w:rsidRPr="00781643">
              <w:rPr>
                <w:sz w:val="28"/>
                <w:szCs w:val="28"/>
                <w:lang w:val="uk-UA"/>
              </w:rPr>
              <w:t xml:space="preserve">ВСП </w:t>
            </w:r>
            <w:r>
              <w:rPr>
                <w:sz w:val="28"/>
                <w:szCs w:val="28"/>
                <w:lang w:val="uk-UA"/>
              </w:rPr>
              <w:t>"</w:t>
            </w:r>
            <w:r w:rsidRPr="00781643">
              <w:rPr>
                <w:sz w:val="28"/>
                <w:szCs w:val="28"/>
                <w:lang w:val="uk-UA"/>
              </w:rPr>
              <w:t>ХКТФК НТУ "ХПІ"</w:t>
            </w:r>
            <w:r w:rsidRPr="00DE04D9">
              <w:rPr>
                <w:sz w:val="28"/>
                <w:szCs w:val="28"/>
                <w:lang w:val="uk-UA"/>
              </w:rPr>
              <w:t>-</w:t>
            </w:r>
            <w:r>
              <w:rPr>
                <w:sz w:val="28"/>
                <w:szCs w:val="28"/>
                <w:lang w:val="uk-UA"/>
              </w:rPr>
              <w:t>РПЗ</w:t>
            </w:r>
            <w:r w:rsidRPr="00BB3398">
              <w:rPr>
                <w:sz w:val="28"/>
                <w:szCs w:val="28"/>
                <w:lang w:val="uk-UA"/>
              </w:rPr>
              <w:t>4</w:t>
            </w:r>
            <w:r>
              <w:rPr>
                <w:sz w:val="28"/>
                <w:szCs w:val="28"/>
                <w:lang w:val="uk-UA"/>
              </w:rPr>
              <w:t>17</w:t>
            </w:r>
            <w:r w:rsidRPr="000542C9">
              <w:rPr>
                <w:sz w:val="28"/>
                <w:szCs w:val="28"/>
                <w:lang w:val="uk-UA"/>
              </w:rPr>
              <w:t>.</w:t>
            </w:r>
            <w:r>
              <w:rPr>
                <w:sz w:val="28"/>
                <w:szCs w:val="28"/>
                <w:lang w:val="uk-UA"/>
              </w:rPr>
              <w:t>121</w:t>
            </w:r>
            <w:r w:rsidRPr="000542C9">
              <w:rPr>
                <w:sz w:val="28"/>
                <w:szCs w:val="28"/>
                <w:lang w:val="uk-UA"/>
              </w:rPr>
              <w:t>.</w:t>
            </w:r>
            <w:r>
              <w:rPr>
                <w:sz w:val="28"/>
                <w:szCs w:val="28"/>
                <w:lang w:val="uk-UA"/>
              </w:rPr>
              <w:t>20</w:t>
            </w:r>
            <w:r w:rsidRPr="000E2809">
              <w:rPr>
                <w:sz w:val="28"/>
                <w:szCs w:val="28"/>
                <w:lang w:val="uk-UA"/>
              </w:rPr>
              <w:t>.</w:t>
            </w:r>
            <w:r>
              <w:rPr>
                <w:sz w:val="28"/>
                <w:szCs w:val="28"/>
                <w:lang w:val="uk-UA"/>
              </w:rPr>
              <w:t>20</w:t>
            </w:r>
            <w:r w:rsidRPr="00F04375">
              <w:rPr>
                <w:sz w:val="28"/>
                <w:szCs w:val="28"/>
                <w:lang w:val="uk-UA"/>
              </w:rPr>
              <w:t xml:space="preserve"> ВД</w:t>
            </w:r>
          </w:p>
        </w:tc>
      </w:tr>
      <w:tr w:rsidR="0030205F" w:rsidRPr="006A7422" w14:paraId="4B7001DF" w14:textId="77777777" w:rsidTr="006B316F">
        <w:trPr>
          <w:cantSplit/>
        </w:trPr>
        <w:tc>
          <w:tcPr>
            <w:tcW w:w="851" w:type="dxa"/>
            <w:tcBorders>
              <w:left w:val="single" w:sz="12" w:space="0" w:color="auto"/>
              <w:bottom w:val="nil"/>
              <w:right w:val="single" w:sz="12" w:space="0" w:color="auto"/>
            </w:tcBorders>
            <w:vAlign w:val="center"/>
          </w:tcPr>
          <w:p w14:paraId="13ADD3A2" w14:textId="77777777" w:rsidR="0030205F" w:rsidRPr="00B71148" w:rsidRDefault="0030205F" w:rsidP="006B316F">
            <w:pPr>
              <w:pStyle w:val="aff"/>
              <w:jc w:val="center"/>
              <w:rPr>
                <w:sz w:val="22"/>
                <w:szCs w:val="20"/>
                <w:lang w:val="uk-UA"/>
              </w:rPr>
            </w:pPr>
          </w:p>
        </w:tc>
        <w:tc>
          <w:tcPr>
            <w:tcW w:w="1559" w:type="dxa"/>
            <w:tcBorders>
              <w:left w:val="single" w:sz="12" w:space="0" w:color="auto"/>
              <w:bottom w:val="nil"/>
              <w:right w:val="single" w:sz="12" w:space="0" w:color="auto"/>
            </w:tcBorders>
            <w:vAlign w:val="center"/>
          </w:tcPr>
          <w:p w14:paraId="0E9CB14A" w14:textId="77777777"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14:paraId="2C4A29A5" w14:textId="77777777" w:rsidR="0030205F" w:rsidRPr="00B71148" w:rsidRDefault="0030205F" w:rsidP="006B316F">
            <w:pPr>
              <w:pStyle w:val="aff"/>
              <w:jc w:val="center"/>
              <w:rPr>
                <w:sz w:val="22"/>
                <w:szCs w:val="20"/>
                <w:lang w:val="uk-UA"/>
              </w:rPr>
            </w:pPr>
          </w:p>
        </w:tc>
        <w:tc>
          <w:tcPr>
            <w:tcW w:w="567" w:type="dxa"/>
            <w:tcBorders>
              <w:left w:val="single" w:sz="12" w:space="0" w:color="auto"/>
              <w:bottom w:val="nil"/>
              <w:right w:val="single" w:sz="12" w:space="0" w:color="auto"/>
            </w:tcBorders>
            <w:vAlign w:val="center"/>
          </w:tcPr>
          <w:p w14:paraId="342C568A" w14:textId="77777777" w:rsidR="0030205F" w:rsidRPr="00B71148" w:rsidRDefault="0030205F" w:rsidP="006B316F">
            <w:pPr>
              <w:pStyle w:val="aff"/>
              <w:jc w:val="center"/>
              <w:rPr>
                <w:sz w:val="22"/>
                <w:szCs w:val="20"/>
                <w:lang w:val="uk-UA"/>
              </w:rPr>
            </w:pPr>
          </w:p>
        </w:tc>
        <w:tc>
          <w:tcPr>
            <w:tcW w:w="5927" w:type="dxa"/>
            <w:gridSpan w:val="5"/>
            <w:vMerge/>
            <w:tcBorders>
              <w:left w:val="nil"/>
              <w:bottom w:val="single" w:sz="12" w:space="0" w:color="auto"/>
              <w:right w:val="single" w:sz="12" w:space="0" w:color="auto"/>
            </w:tcBorders>
            <w:vAlign w:val="center"/>
          </w:tcPr>
          <w:p w14:paraId="2400BD6F" w14:textId="77777777" w:rsidR="0030205F" w:rsidRPr="00B71148" w:rsidRDefault="0030205F" w:rsidP="006B316F">
            <w:pPr>
              <w:pStyle w:val="aff"/>
              <w:jc w:val="center"/>
              <w:rPr>
                <w:sz w:val="22"/>
                <w:szCs w:val="20"/>
                <w:lang w:val="uk-UA"/>
              </w:rPr>
            </w:pPr>
          </w:p>
        </w:tc>
      </w:tr>
      <w:tr w:rsidR="0030205F" w:rsidRPr="0030205F" w14:paraId="7B9D4098" w14:textId="77777777" w:rsidTr="006B316F">
        <w:trPr>
          <w:cantSplit/>
        </w:trPr>
        <w:tc>
          <w:tcPr>
            <w:tcW w:w="851" w:type="dxa"/>
            <w:tcBorders>
              <w:top w:val="single" w:sz="12" w:space="0" w:color="auto"/>
              <w:left w:val="single" w:sz="12" w:space="0" w:color="auto"/>
              <w:bottom w:val="nil"/>
              <w:right w:val="single" w:sz="12" w:space="0" w:color="auto"/>
            </w:tcBorders>
            <w:vAlign w:val="center"/>
          </w:tcPr>
          <w:p w14:paraId="2304AAD8" w14:textId="77777777" w:rsidR="0030205F" w:rsidRPr="00B71148" w:rsidRDefault="0030205F" w:rsidP="006B316F">
            <w:pPr>
              <w:pStyle w:val="aff"/>
              <w:jc w:val="center"/>
              <w:rPr>
                <w:sz w:val="22"/>
                <w:szCs w:val="20"/>
                <w:lang w:val="uk-UA"/>
              </w:rPr>
            </w:pPr>
          </w:p>
        </w:tc>
        <w:tc>
          <w:tcPr>
            <w:tcW w:w="1559" w:type="dxa"/>
            <w:tcBorders>
              <w:top w:val="single" w:sz="12" w:space="0" w:color="auto"/>
              <w:left w:val="single" w:sz="12" w:space="0" w:color="auto"/>
              <w:bottom w:val="nil"/>
              <w:right w:val="single" w:sz="12" w:space="0" w:color="auto"/>
            </w:tcBorders>
            <w:vAlign w:val="center"/>
          </w:tcPr>
          <w:p w14:paraId="051AEA5A" w14:textId="77777777" w:rsidR="0030205F" w:rsidRPr="00B71148" w:rsidRDefault="0030205F" w:rsidP="006B316F">
            <w:pPr>
              <w:pStyle w:val="aff"/>
              <w:jc w:val="center"/>
              <w:rPr>
                <w:sz w:val="22"/>
                <w:szCs w:val="20"/>
                <w:lang w:val="uk-UA"/>
              </w:rPr>
            </w:pPr>
            <w:r w:rsidRPr="00B71148">
              <w:rPr>
                <w:sz w:val="22"/>
                <w:szCs w:val="20"/>
                <w:lang w:val="uk-UA"/>
              </w:rPr>
              <w:t>Прізвище</w:t>
            </w:r>
          </w:p>
        </w:tc>
        <w:tc>
          <w:tcPr>
            <w:tcW w:w="709" w:type="dxa"/>
            <w:tcBorders>
              <w:top w:val="single" w:sz="12" w:space="0" w:color="auto"/>
              <w:left w:val="single" w:sz="12" w:space="0" w:color="auto"/>
              <w:bottom w:val="nil"/>
              <w:right w:val="single" w:sz="12" w:space="0" w:color="auto"/>
            </w:tcBorders>
            <w:vAlign w:val="center"/>
          </w:tcPr>
          <w:p w14:paraId="749D35EA" w14:textId="77777777" w:rsidR="0030205F" w:rsidRPr="00B71148" w:rsidRDefault="0030205F" w:rsidP="006B316F">
            <w:pPr>
              <w:pStyle w:val="aff"/>
              <w:jc w:val="center"/>
              <w:rPr>
                <w:sz w:val="22"/>
                <w:lang w:val="uk-UA"/>
              </w:rPr>
            </w:pPr>
            <w:r w:rsidRPr="00B71148">
              <w:rPr>
                <w:sz w:val="22"/>
                <w:lang w:val="uk-UA"/>
              </w:rPr>
              <w:t>Підп.</w:t>
            </w:r>
          </w:p>
        </w:tc>
        <w:tc>
          <w:tcPr>
            <w:tcW w:w="567" w:type="dxa"/>
            <w:tcBorders>
              <w:top w:val="single" w:sz="12" w:space="0" w:color="auto"/>
              <w:left w:val="single" w:sz="12" w:space="0" w:color="auto"/>
              <w:bottom w:val="nil"/>
              <w:right w:val="single" w:sz="12" w:space="0" w:color="auto"/>
            </w:tcBorders>
            <w:vAlign w:val="center"/>
          </w:tcPr>
          <w:p w14:paraId="4E2A4D30" w14:textId="77777777" w:rsidR="0030205F" w:rsidRPr="00B71148" w:rsidRDefault="0030205F" w:rsidP="006B316F">
            <w:pPr>
              <w:pStyle w:val="aff"/>
              <w:jc w:val="center"/>
              <w:rPr>
                <w:sz w:val="22"/>
                <w:lang w:val="uk-UA"/>
              </w:rPr>
            </w:pPr>
            <w:r w:rsidRPr="00B71148">
              <w:rPr>
                <w:sz w:val="22"/>
                <w:lang w:val="uk-UA"/>
              </w:rPr>
              <w:t>Дата</w:t>
            </w:r>
          </w:p>
        </w:tc>
        <w:tc>
          <w:tcPr>
            <w:tcW w:w="5927" w:type="dxa"/>
            <w:gridSpan w:val="5"/>
            <w:vMerge/>
            <w:tcBorders>
              <w:left w:val="nil"/>
              <w:bottom w:val="single" w:sz="12" w:space="0" w:color="auto"/>
              <w:right w:val="single" w:sz="12" w:space="0" w:color="auto"/>
            </w:tcBorders>
            <w:vAlign w:val="center"/>
          </w:tcPr>
          <w:p w14:paraId="47E01BF4" w14:textId="77777777" w:rsidR="0030205F" w:rsidRPr="00B71148" w:rsidRDefault="0030205F" w:rsidP="006B316F">
            <w:pPr>
              <w:pStyle w:val="aff"/>
              <w:jc w:val="center"/>
              <w:rPr>
                <w:sz w:val="22"/>
                <w:szCs w:val="20"/>
                <w:lang w:val="uk-UA"/>
              </w:rPr>
            </w:pPr>
          </w:p>
        </w:tc>
      </w:tr>
      <w:tr w:rsidR="0030205F" w:rsidRPr="0030205F" w14:paraId="50D1BBA3" w14:textId="77777777" w:rsidTr="006B316F">
        <w:trPr>
          <w:cantSplit/>
        </w:trPr>
        <w:tc>
          <w:tcPr>
            <w:tcW w:w="851" w:type="dxa"/>
            <w:tcBorders>
              <w:top w:val="single" w:sz="12" w:space="0" w:color="auto"/>
              <w:left w:val="single" w:sz="12" w:space="0" w:color="auto"/>
              <w:right w:val="single" w:sz="12" w:space="0" w:color="auto"/>
            </w:tcBorders>
            <w:vAlign w:val="center"/>
          </w:tcPr>
          <w:p w14:paraId="5AC40911" w14:textId="77777777" w:rsidR="0030205F" w:rsidRPr="00F04375" w:rsidRDefault="0030205F" w:rsidP="006B316F">
            <w:pPr>
              <w:pStyle w:val="aff"/>
              <w:jc w:val="center"/>
              <w:rPr>
                <w:i/>
                <w:sz w:val="22"/>
                <w:szCs w:val="20"/>
                <w:lang w:val="uk-UA"/>
              </w:rPr>
            </w:pPr>
            <w:r w:rsidRPr="00F04375">
              <w:rPr>
                <w:i/>
                <w:sz w:val="22"/>
                <w:szCs w:val="20"/>
                <w:lang w:val="uk-UA"/>
              </w:rPr>
              <w:t>Розроб.</w:t>
            </w:r>
          </w:p>
        </w:tc>
        <w:tc>
          <w:tcPr>
            <w:tcW w:w="1559" w:type="dxa"/>
            <w:tcBorders>
              <w:top w:val="single" w:sz="12" w:space="0" w:color="auto"/>
              <w:left w:val="single" w:sz="12" w:space="0" w:color="auto"/>
              <w:right w:val="single" w:sz="12" w:space="0" w:color="auto"/>
            </w:tcBorders>
            <w:vAlign w:val="center"/>
          </w:tcPr>
          <w:p w14:paraId="2D9CC923" w14:textId="77777777"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В. ЮШКО</w:t>
            </w:r>
          </w:p>
        </w:tc>
        <w:tc>
          <w:tcPr>
            <w:tcW w:w="709" w:type="dxa"/>
            <w:tcBorders>
              <w:top w:val="single" w:sz="12" w:space="0" w:color="auto"/>
              <w:left w:val="single" w:sz="12" w:space="0" w:color="auto"/>
              <w:right w:val="single" w:sz="12" w:space="0" w:color="auto"/>
            </w:tcBorders>
            <w:vAlign w:val="center"/>
          </w:tcPr>
          <w:p w14:paraId="72DD1622" w14:textId="77777777" w:rsidR="0030205F" w:rsidRPr="00B71148" w:rsidRDefault="0030205F" w:rsidP="006B316F">
            <w:pPr>
              <w:pStyle w:val="aff"/>
              <w:jc w:val="center"/>
              <w:rPr>
                <w:sz w:val="22"/>
                <w:szCs w:val="20"/>
                <w:lang w:val="uk-UA"/>
              </w:rPr>
            </w:pPr>
          </w:p>
        </w:tc>
        <w:tc>
          <w:tcPr>
            <w:tcW w:w="567" w:type="dxa"/>
            <w:tcBorders>
              <w:top w:val="single" w:sz="12" w:space="0" w:color="auto"/>
              <w:left w:val="single" w:sz="12" w:space="0" w:color="auto"/>
              <w:right w:val="single" w:sz="12" w:space="0" w:color="auto"/>
            </w:tcBorders>
            <w:vAlign w:val="center"/>
          </w:tcPr>
          <w:p w14:paraId="26A70F10" w14:textId="77777777" w:rsidR="0030205F" w:rsidRPr="00B71148" w:rsidRDefault="0030205F" w:rsidP="006B316F">
            <w:pPr>
              <w:pStyle w:val="aff"/>
              <w:jc w:val="center"/>
              <w:rPr>
                <w:sz w:val="22"/>
                <w:szCs w:val="20"/>
                <w:lang w:val="uk-UA"/>
              </w:rPr>
            </w:pPr>
          </w:p>
        </w:tc>
        <w:tc>
          <w:tcPr>
            <w:tcW w:w="3153" w:type="dxa"/>
            <w:vMerge w:val="restart"/>
            <w:tcBorders>
              <w:top w:val="nil"/>
              <w:left w:val="nil"/>
              <w:bottom w:val="single" w:sz="12" w:space="0" w:color="auto"/>
              <w:right w:val="single" w:sz="12" w:space="0" w:color="auto"/>
            </w:tcBorders>
            <w:vAlign w:val="center"/>
          </w:tcPr>
          <w:p w14:paraId="71F9A443" w14:textId="77777777" w:rsidR="0030205F" w:rsidRPr="00F04375" w:rsidRDefault="0030205F" w:rsidP="006B316F">
            <w:pPr>
              <w:pStyle w:val="aff"/>
              <w:jc w:val="center"/>
              <w:rPr>
                <w:sz w:val="20"/>
                <w:szCs w:val="20"/>
                <w:lang w:val="uk-UA"/>
              </w:rPr>
            </w:pPr>
            <w:r w:rsidRPr="000542C9">
              <w:rPr>
                <w:szCs w:val="28"/>
                <w:lang w:val="uk-UA"/>
              </w:rPr>
              <w:t>"</w:t>
            </w:r>
            <w:r>
              <w:rPr>
                <w:szCs w:val="28"/>
                <w:lang w:val="en-US"/>
              </w:rPr>
              <w:t>Keyword Binder Bot</w:t>
            </w:r>
            <w:r w:rsidRPr="000542C9">
              <w:rPr>
                <w:szCs w:val="28"/>
                <w:lang w:val="uk-UA"/>
              </w:rPr>
              <w:t>"</w:t>
            </w:r>
          </w:p>
          <w:p w14:paraId="111F9B2C" w14:textId="77777777" w:rsidR="0030205F" w:rsidRPr="00B71148" w:rsidRDefault="0030205F" w:rsidP="006B316F">
            <w:pPr>
              <w:pStyle w:val="aff"/>
              <w:jc w:val="center"/>
              <w:rPr>
                <w:sz w:val="22"/>
                <w:szCs w:val="20"/>
                <w:lang w:val="uk-UA"/>
              </w:rPr>
            </w:pPr>
          </w:p>
          <w:p w14:paraId="0490B224" w14:textId="77777777" w:rsidR="0030205F" w:rsidRPr="00B71148" w:rsidRDefault="0030205F" w:rsidP="006B316F">
            <w:pPr>
              <w:pStyle w:val="aff"/>
              <w:jc w:val="center"/>
              <w:rPr>
                <w:sz w:val="22"/>
                <w:szCs w:val="20"/>
                <w:lang w:val="uk-UA"/>
              </w:rPr>
            </w:pPr>
            <w:r w:rsidRPr="00B71148">
              <w:rPr>
                <w:sz w:val="22"/>
                <w:szCs w:val="20"/>
                <w:lang w:val="uk-UA"/>
              </w:rPr>
              <w:t>Відомість документів</w:t>
            </w:r>
          </w:p>
        </w:tc>
        <w:tc>
          <w:tcPr>
            <w:tcW w:w="931" w:type="dxa"/>
            <w:tcBorders>
              <w:top w:val="nil"/>
              <w:left w:val="nil"/>
              <w:bottom w:val="single" w:sz="4" w:space="0" w:color="auto"/>
              <w:right w:val="single" w:sz="12" w:space="0" w:color="auto"/>
            </w:tcBorders>
            <w:vAlign w:val="center"/>
          </w:tcPr>
          <w:p w14:paraId="3E0EC9AC" w14:textId="77777777" w:rsidR="0030205F" w:rsidRPr="00B71148" w:rsidRDefault="0030205F" w:rsidP="006B316F">
            <w:pPr>
              <w:pStyle w:val="aff"/>
              <w:jc w:val="center"/>
              <w:rPr>
                <w:sz w:val="22"/>
                <w:szCs w:val="20"/>
                <w:lang w:val="uk-UA"/>
              </w:rPr>
            </w:pPr>
            <w:r>
              <w:rPr>
                <w:sz w:val="22"/>
                <w:szCs w:val="20"/>
                <w:lang w:val="uk-UA"/>
              </w:rPr>
              <w:t>Стадія</w:t>
            </w:r>
          </w:p>
        </w:tc>
        <w:tc>
          <w:tcPr>
            <w:tcW w:w="709" w:type="dxa"/>
            <w:tcBorders>
              <w:top w:val="nil"/>
              <w:left w:val="single" w:sz="12" w:space="0" w:color="auto"/>
              <w:right w:val="single" w:sz="12" w:space="0" w:color="auto"/>
            </w:tcBorders>
            <w:vAlign w:val="center"/>
          </w:tcPr>
          <w:p w14:paraId="585BA6F8" w14:textId="77777777" w:rsidR="0030205F" w:rsidRPr="00B71148" w:rsidRDefault="0030205F" w:rsidP="006B316F">
            <w:pPr>
              <w:pStyle w:val="aff"/>
              <w:jc w:val="center"/>
              <w:rPr>
                <w:sz w:val="22"/>
                <w:szCs w:val="20"/>
                <w:lang w:val="uk-UA"/>
              </w:rPr>
            </w:pPr>
            <w:r w:rsidRPr="00B71148">
              <w:rPr>
                <w:sz w:val="22"/>
                <w:szCs w:val="20"/>
                <w:lang w:val="uk-UA"/>
              </w:rPr>
              <w:t>Арк.</w:t>
            </w:r>
          </w:p>
        </w:tc>
        <w:tc>
          <w:tcPr>
            <w:tcW w:w="1134" w:type="dxa"/>
            <w:gridSpan w:val="2"/>
            <w:tcBorders>
              <w:top w:val="nil"/>
              <w:left w:val="single" w:sz="12" w:space="0" w:color="auto"/>
              <w:right w:val="single" w:sz="12" w:space="0" w:color="auto"/>
            </w:tcBorders>
            <w:vAlign w:val="center"/>
          </w:tcPr>
          <w:p w14:paraId="4F216FFA" w14:textId="77777777" w:rsidR="0030205F" w:rsidRPr="00B71148" w:rsidRDefault="0030205F" w:rsidP="006B316F">
            <w:pPr>
              <w:pStyle w:val="aff"/>
              <w:jc w:val="center"/>
              <w:rPr>
                <w:sz w:val="22"/>
                <w:szCs w:val="20"/>
                <w:lang w:val="uk-UA"/>
              </w:rPr>
            </w:pPr>
            <w:r w:rsidRPr="00B71148">
              <w:rPr>
                <w:sz w:val="22"/>
                <w:szCs w:val="20"/>
                <w:lang w:val="uk-UA"/>
              </w:rPr>
              <w:t>Аркушів</w:t>
            </w:r>
          </w:p>
        </w:tc>
      </w:tr>
      <w:tr w:rsidR="0030205F" w:rsidRPr="0030205F" w14:paraId="586A2E53" w14:textId="77777777" w:rsidTr="006B316F">
        <w:trPr>
          <w:cantSplit/>
        </w:trPr>
        <w:tc>
          <w:tcPr>
            <w:tcW w:w="851" w:type="dxa"/>
            <w:tcBorders>
              <w:left w:val="single" w:sz="12" w:space="0" w:color="auto"/>
              <w:right w:val="single" w:sz="12" w:space="0" w:color="auto"/>
            </w:tcBorders>
            <w:vAlign w:val="center"/>
          </w:tcPr>
          <w:p w14:paraId="191832AF" w14:textId="77777777" w:rsidR="0030205F" w:rsidRPr="00B71148" w:rsidRDefault="0030205F" w:rsidP="006B316F">
            <w:pPr>
              <w:pStyle w:val="aff"/>
              <w:jc w:val="center"/>
              <w:rPr>
                <w:i/>
                <w:sz w:val="22"/>
                <w:szCs w:val="20"/>
                <w:lang w:val="uk-UA"/>
              </w:rPr>
            </w:pPr>
            <w:r w:rsidRPr="00B71148">
              <w:rPr>
                <w:i/>
                <w:sz w:val="22"/>
                <w:szCs w:val="20"/>
                <w:lang w:val="uk-UA"/>
              </w:rPr>
              <w:t>Перев.</w:t>
            </w:r>
          </w:p>
        </w:tc>
        <w:tc>
          <w:tcPr>
            <w:tcW w:w="1559" w:type="dxa"/>
            <w:tcBorders>
              <w:left w:val="single" w:sz="12" w:space="0" w:color="auto"/>
              <w:right w:val="single" w:sz="12" w:space="0" w:color="auto"/>
            </w:tcBorders>
            <w:vAlign w:val="center"/>
          </w:tcPr>
          <w:p w14:paraId="505D2E94" w14:textId="77777777"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Р. МАНЄВА</w:t>
            </w:r>
          </w:p>
        </w:tc>
        <w:tc>
          <w:tcPr>
            <w:tcW w:w="709" w:type="dxa"/>
            <w:tcBorders>
              <w:left w:val="single" w:sz="12" w:space="0" w:color="auto"/>
              <w:right w:val="single" w:sz="12" w:space="0" w:color="auto"/>
            </w:tcBorders>
            <w:vAlign w:val="center"/>
          </w:tcPr>
          <w:p w14:paraId="21D0B6CA"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5F0120BF"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49523686" w14:textId="77777777" w:rsidR="0030205F" w:rsidRPr="00B71148" w:rsidRDefault="0030205F" w:rsidP="006B316F">
            <w:pPr>
              <w:pStyle w:val="aff"/>
              <w:jc w:val="center"/>
              <w:rPr>
                <w:sz w:val="22"/>
                <w:szCs w:val="20"/>
                <w:lang w:val="uk-UA"/>
              </w:rPr>
            </w:pPr>
          </w:p>
        </w:tc>
        <w:tc>
          <w:tcPr>
            <w:tcW w:w="931" w:type="dxa"/>
            <w:tcBorders>
              <w:left w:val="nil"/>
              <w:bottom w:val="nil"/>
              <w:right w:val="single" w:sz="12" w:space="0" w:color="auto"/>
            </w:tcBorders>
            <w:vAlign w:val="center"/>
          </w:tcPr>
          <w:p w14:paraId="7202852C" w14:textId="77777777"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14:paraId="65BBE8A9" w14:textId="77777777" w:rsidR="0030205F" w:rsidRPr="00B71148" w:rsidRDefault="0030205F" w:rsidP="006B316F">
            <w:pPr>
              <w:pStyle w:val="aff"/>
              <w:jc w:val="center"/>
              <w:rPr>
                <w:sz w:val="22"/>
                <w:szCs w:val="20"/>
                <w:lang w:val="uk-UA"/>
              </w:rPr>
            </w:pPr>
          </w:p>
        </w:tc>
        <w:tc>
          <w:tcPr>
            <w:tcW w:w="1134" w:type="dxa"/>
            <w:gridSpan w:val="2"/>
            <w:tcBorders>
              <w:left w:val="single" w:sz="12" w:space="0" w:color="auto"/>
              <w:bottom w:val="nil"/>
              <w:right w:val="single" w:sz="12" w:space="0" w:color="auto"/>
            </w:tcBorders>
            <w:vAlign w:val="center"/>
          </w:tcPr>
          <w:p w14:paraId="74D98903" w14:textId="77777777" w:rsidR="0030205F" w:rsidRPr="00B71148" w:rsidRDefault="0030205F" w:rsidP="006B316F">
            <w:pPr>
              <w:pStyle w:val="aff"/>
              <w:jc w:val="center"/>
              <w:rPr>
                <w:sz w:val="22"/>
                <w:szCs w:val="20"/>
                <w:lang w:val="uk-UA"/>
              </w:rPr>
            </w:pPr>
            <w:r w:rsidRPr="00B71148">
              <w:rPr>
                <w:sz w:val="22"/>
                <w:szCs w:val="20"/>
                <w:lang w:val="uk-UA"/>
              </w:rPr>
              <w:t>1</w:t>
            </w:r>
          </w:p>
        </w:tc>
      </w:tr>
      <w:tr w:rsidR="0030205F" w:rsidRPr="0030205F" w14:paraId="0ECC48D6" w14:textId="77777777" w:rsidTr="006B316F">
        <w:trPr>
          <w:cantSplit/>
        </w:trPr>
        <w:tc>
          <w:tcPr>
            <w:tcW w:w="851" w:type="dxa"/>
            <w:tcBorders>
              <w:left w:val="single" w:sz="12" w:space="0" w:color="auto"/>
              <w:right w:val="single" w:sz="12" w:space="0" w:color="auto"/>
            </w:tcBorders>
            <w:vAlign w:val="center"/>
          </w:tcPr>
          <w:p w14:paraId="7C801844" w14:textId="77777777" w:rsidR="0030205F" w:rsidRPr="00B71148" w:rsidRDefault="0030205F" w:rsidP="006B316F">
            <w:pPr>
              <w:pStyle w:val="aff"/>
              <w:jc w:val="center"/>
              <w:rPr>
                <w:i/>
                <w:sz w:val="22"/>
                <w:szCs w:val="20"/>
                <w:lang w:val="uk-UA"/>
              </w:rPr>
            </w:pPr>
          </w:p>
        </w:tc>
        <w:tc>
          <w:tcPr>
            <w:tcW w:w="1559" w:type="dxa"/>
            <w:tcBorders>
              <w:left w:val="single" w:sz="12" w:space="0" w:color="auto"/>
              <w:right w:val="single" w:sz="12" w:space="0" w:color="auto"/>
            </w:tcBorders>
            <w:vAlign w:val="center"/>
          </w:tcPr>
          <w:p w14:paraId="592FDB0B" w14:textId="77777777" w:rsidR="0030205F" w:rsidRPr="00B71148" w:rsidRDefault="0030205F" w:rsidP="006B316F">
            <w:pPr>
              <w:pStyle w:val="aff"/>
              <w:jc w:val="center"/>
              <w:rPr>
                <w:sz w:val="22"/>
                <w:szCs w:val="20"/>
                <w:lang w:val="uk-UA"/>
              </w:rPr>
            </w:pPr>
          </w:p>
        </w:tc>
        <w:tc>
          <w:tcPr>
            <w:tcW w:w="709" w:type="dxa"/>
            <w:tcBorders>
              <w:left w:val="single" w:sz="12" w:space="0" w:color="auto"/>
              <w:right w:val="single" w:sz="12" w:space="0" w:color="auto"/>
            </w:tcBorders>
            <w:vAlign w:val="center"/>
          </w:tcPr>
          <w:p w14:paraId="1BF31608"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57A0ECFF"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53B0E666" w14:textId="77777777" w:rsidR="0030205F" w:rsidRPr="00B71148" w:rsidRDefault="0030205F" w:rsidP="006B316F">
            <w:pPr>
              <w:pStyle w:val="aff"/>
              <w:jc w:val="center"/>
              <w:rPr>
                <w:sz w:val="22"/>
                <w:szCs w:val="20"/>
                <w:lang w:val="uk-UA"/>
              </w:rPr>
            </w:pPr>
          </w:p>
        </w:tc>
        <w:tc>
          <w:tcPr>
            <w:tcW w:w="2774" w:type="dxa"/>
            <w:gridSpan w:val="4"/>
            <w:vMerge w:val="restart"/>
            <w:tcBorders>
              <w:top w:val="single" w:sz="12" w:space="0" w:color="auto"/>
              <w:left w:val="nil"/>
              <w:bottom w:val="single" w:sz="12" w:space="0" w:color="auto"/>
              <w:right w:val="single" w:sz="12" w:space="0" w:color="auto"/>
            </w:tcBorders>
            <w:vAlign w:val="center"/>
          </w:tcPr>
          <w:p w14:paraId="4483C93F" w14:textId="77777777" w:rsidR="0030205F" w:rsidRPr="00B71148" w:rsidRDefault="0030205F" w:rsidP="006B316F">
            <w:pPr>
              <w:pStyle w:val="aff"/>
              <w:jc w:val="center"/>
              <w:rPr>
                <w:sz w:val="22"/>
                <w:szCs w:val="20"/>
                <w:lang w:val="uk-UA"/>
              </w:rPr>
            </w:pPr>
            <w:r w:rsidRPr="0094332B">
              <w:rPr>
                <w:sz w:val="22"/>
                <w:lang w:val="uk-UA"/>
              </w:rPr>
              <w:t>ВСП "ХКТФК НТУ "ХПІ"</w:t>
            </w:r>
          </w:p>
        </w:tc>
      </w:tr>
      <w:tr w:rsidR="0030205F" w:rsidRPr="0030205F" w14:paraId="38F162A1" w14:textId="77777777" w:rsidTr="006B316F">
        <w:trPr>
          <w:cantSplit/>
        </w:trPr>
        <w:tc>
          <w:tcPr>
            <w:tcW w:w="851" w:type="dxa"/>
            <w:tcBorders>
              <w:left w:val="single" w:sz="12" w:space="0" w:color="auto"/>
              <w:right w:val="single" w:sz="12" w:space="0" w:color="auto"/>
            </w:tcBorders>
            <w:vAlign w:val="center"/>
          </w:tcPr>
          <w:p w14:paraId="4E12F024" w14:textId="77777777" w:rsidR="0030205F" w:rsidRPr="00B71148" w:rsidRDefault="0030205F" w:rsidP="006B316F">
            <w:pPr>
              <w:pStyle w:val="aff"/>
              <w:jc w:val="center"/>
              <w:rPr>
                <w:i/>
                <w:sz w:val="22"/>
                <w:szCs w:val="20"/>
                <w:lang w:val="uk-UA"/>
              </w:rPr>
            </w:pPr>
            <w:r w:rsidRPr="00B71148">
              <w:rPr>
                <w:i/>
                <w:sz w:val="22"/>
                <w:szCs w:val="20"/>
                <w:lang w:val="uk-UA"/>
              </w:rPr>
              <w:t>Н.конт.</w:t>
            </w:r>
          </w:p>
        </w:tc>
        <w:tc>
          <w:tcPr>
            <w:tcW w:w="1559" w:type="dxa"/>
            <w:tcBorders>
              <w:left w:val="single" w:sz="12" w:space="0" w:color="auto"/>
              <w:right w:val="single" w:sz="12" w:space="0" w:color="auto"/>
            </w:tcBorders>
            <w:vAlign w:val="center"/>
          </w:tcPr>
          <w:p w14:paraId="479369F9" w14:textId="77777777" w:rsidR="0030205F" w:rsidRPr="00CE764B" w:rsidRDefault="0030205F" w:rsidP="006B316F">
            <w:pPr>
              <w:pStyle w:val="aff"/>
              <w:jc w:val="center"/>
              <w:rPr>
                <w:spacing w:val="-6"/>
                <w:sz w:val="22"/>
                <w:szCs w:val="20"/>
                <w:lang w:val="uk-UA"/>
              </w:rPr>
            </w:pPr>
            <w:r w:rsidRPr="00CE764B">
              <w:rPr>
                <w:spacing w:val="-6"/>
                <w:sz w:val="22"/>
                <w:szCs w:val="20"/>
                <w:lang w:val="uk-UA"/>
              </w:rPr>
              <w:t>П.КОЛОМІЄЦЬ</w:t>
            </w:r>
          </w:p>
        </w:tc>
        <w:tc>
          <w:tcPr>
            <w:tcW w:w="709" w:type="dxa"/>
            <w:tcBorders>
              <w:left w:val="single" w:sz="12" w:space="0" w:color="auto"/>
              <w:right w:val="single" w:sz="12" w:space="0" w:color="auto"/>
            </w:tcBorders>
            <w:vAlign w:val="center"/>
          </w:tcPr>
          <w:p w14:paraId="7D554793"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4BA7D59A"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00BA50E3" w14:textId="77777777"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14:paraId="06BDC313" w14:textId="77777777" w:rsidR="0030205F" w:rsidRPr="00B71148" w:rsidRDefault="0030205F" w:rsidP="0030205F">
            <w:pPr>
              <w:pStyle w:val="aff"/>
              <w:rPr>
                <w:sz w:val="22"/>
                <w:szCs w:val="20"/>
                <w:lang w:val="uk-UA"/>
              </w:rPr>
            </w:pPr>
          </w:p>
        </w:tc>
      </w:tr>
      <w:tr w:rsidR="0030205F" w:rsidRPr="0030205F" w14:paraId="689C527B" w14:textId="77777777" w:rsidTr="006B316F">
        <w:trPr>
          <w:cantSplit/>
        </w:trPr>
        <w:tc>
          <w:tcPr>
            <w:tcW w:w="851" w:type="dxa"/>
            <w:tcBorders>
              <w:left w:val="single" w:sz="12" w:space="0" w:color="auto"/>
              <w:bottom w:val="single" w:sz="12" w:space="0" w:color="auto"/>
              <w:right w:val="single" w:sz="12" w:space="0" w:color="auto"/>
            </w:tcBorders>
            <w:vAlign w:val="center"/>
          </w:tcPr>
          <w:p w14:paraId="1F619EB5" w14:textId="77777777" w:rsidR="0030205F" w:rsidRPr="00B71148" w:rsidRDefault="0030205F" w:rsidP="006B316F">
            <w:pPr>
              <w:pStyle w:val="aff"/>
              <w:jc w:val="center"/>
              <w:rPr>
                <w:i/>
                <w:sz w:val="22"/>
                <w:szCs w:val="20"/>
                <w:lang w:val="uk-UA"/>
              </w:rPr>
            </w:pPr>
            <w:r w:rsidRPr="00B71148">
              <w:rPr>
                <w:i/>
                <w:sz w:val="22"/>
                <w:szCs w:val="20"/>
                <w:lang w:val="uk-UA"/>
              </w:rPr>
              <w:t>Затв.</w:t>
            </w:r>
          </w:p>
        </w:tc>
        <w:tc>
          <w:tcPr>
            <w:tcW w:w="1559" w:type="dxa"/>
            <w:tcBorders>
              <w:left w:val="single" w:sz="12" w:space="0" w:color="auto"/>
              <w:bottom w:val="single" w:sz="12" w:space="0" w:color="auto"/>
              <w:right w:val="single" w:sz="12" w:space="0" w:color="auto"/>
            </w:tcBorders>
            <w:vAlign w:val="center"/>
          </w:tcPr>
          <w:p w14:paraId="7F124A3C" w14:textId="77777777" w:rsidR="0030205F" w:rsidRPr="00B71148" w:rsidRDefault="0030205F" w:rsidP="006B316F">
            <w:pPr>
              <w:pStyle w:val="aff"/>
              <w:jc w:val="center"/>
              <w:rPr>
                <w:sz w:val="22"/>
                <w:szCs w:val="20"/>
                <w:lang w:val="uk-UA"/>
              </w:rPr>
            </w:pPr>
            <w:r>
              <w:rPr>
                <w:sz w:val="22"/>
                <w:lang w:val="uk-UA"/>
              </w:rPr>
              <w:t>О.ІГНАТЕНКО</w:t>
            </w:r>
          </w:p>
        </w:tc>
        <w:tc>
          <w:tcPr>
            <w:tcW w:w="709" w:type="dxa"/>
            <w:tcBorders>
              <w:left w:val="single" w:sz="12" w:space="0" w:color="auto"/>
              <w:bottom w:val="single" w:sz="12" w:space="0" w:color="auto"/>
              <w:right w:val="single" w:sz="12" w:space="0" w:color="auto"/>
            </w:tcBorders>
            <w:vAlign w:val="center"/>
          </w:tcPr>
          <w:p w14:paraId="7BB6E0BF" w14:textId="77777777" w:rsidR="0030205F" w:rsidRPr="00B71148" w:rsidRDefault="0030205F" w:rsidP="006B316F">
            <w:pPr>
              <w:pStyle w:val="aff"/>
              <w:jc w:val="center"/>
              <w:rPr>
                <w:sz w:val="22"/>
                <w:szCs w:val="20"/>
                <w:lang w:val="uk-UA"/>
              </w:rPr>
            </w:pPr>
          </w:p>
        </w:tc>
        <w:tc>
          <w:tcPr>
            <w:tcW w:w="567" w:type="dxa"/>
            <w:tcBorders>
              <w:left w:val="single" w:sz="12" w:space="0" w:color="auto"/>
              <w:bottom w:val="single" w:sz="12" w:space="0" w:color="auto"/>
              <w:right w:val="single" w:sz="12" w:space="0" w:color="auto"/>
            </w:tcBorders>
            <w:vAlign w:val="center"/>
          </w:tcPr>
          <w:p w14:paraId="31D8F074"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6A8D6FB9" w14:textId="77777777"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14:paraId="4F040763" w14:textId="77777777" w:rsidR="0030205F" w:rsidRPr="00B71148" w:rsidRDefault="0030205F" w:rsidP="0030205F">
            <w:pPr>
              <w:pStyle w:val="aff"/>
              <w:rPr>
                <w:sz w:val="22"/>
                <w:szCs w:val="20"/>
                <w:lang w:val="uk-UA"/>
              </w:rPr>
            </w:pPr>
          </w:p>
        </w:tc>
      </w:tr>
    </w:tbl>
    <w:p w14:paraId="501519A4" w14:textId="77777777" w:rsidR="006B316F" w:rsidRDefault="006B316F">
      <w:pPr>
        <w:rPr>
          <w:rFonts w:ascii="Times New Roman" w:hAnsi="Times New Roman"/>
          <w:sz w:val="24"/>
          <w:lang w:val="uk-UA"/>
        </w:rPr>
      </w:pPr>
      <w:r>
        <w:rPr>
          <w:lang w:val="uk-UA"/>
        </w:rPr>
        <w:br w:type="page"/>
      </w:r>
    </w:p>
    <w:p w14:paraId="54858411"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lastRenderedPageBreak/>
        <w:t>МІНІСТЕРСТВО ОСВІТИ І НАУКИ УКРАЇНИ</w:t>
      </w:r>
    </w:p>
    <w:p w14:paraId="212851B3"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ВІДОКРЕМЛЕНИЙ СТРУКТУРНИЙ ПІДРОЗДІЛ</w:t>
      </w:r>
    </w:p>
    <w:p w14:paraId="22D30B7B"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КОМП’ЮТЕРНО-ТЕХНОЛОГІЧНИЙ ФАХОВИЙ КОЛЕДЖ</w:t>
      </w:r>
    </w:p>
    <w:p w14:paraId="156C4427"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НАЦІОНАЛЬНІЙ ТЕХНІЧНИЙ УНІВЕРСИТЕТ</w:t>
      </w:r>
    </w:p>
    <w:p w14:paraId="757F572B"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ПОЛІТЕХНІЧНИЙ ІНСТИТУТ"</w:t>
      </w:r>
    </w:p>
    <w:p w14:paraId="31400602" w14:textId="77777777" w:rsidR="006B316F" w:rsidRPr="006B316F" w:rsidRDefault="006B316F" w:rsidP="006B316F">
      <w:pPr>
        <w:suppressAutoHyphens/>
        <w:spacing w:after="0" w:line="240" w:lineRule="auto"/>
        <w:contextualSpacing/>
        <w:jc w:val="center"/>
        <w:rPr>
          <w:rFonts w:ascii="Times New Roman" w:hAnsi="Times New Roman" w:cs="Times New Roman"/>
          <w:sz w:val="28"/>
          <w:szCs w:val="28"/>
          <w:lang w:val="uk-UA"/>
        </w:rPr>
      </w:pPr>
    </w:p>
    <w:p w14:paraId="00333819"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Циклова комісія: "Комп’ютерних та інформаційних дисциплін"</w:t>
      </w:r>
    </w:p>
    <w:p w14:paraId="47FBC17E"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Освітньо-кваліфікаційний рівень: молодший спеціаліст</w:t>
      </w:r>
    </w:p>
    <w:p w14:paraId="203AD146"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Спеціальність: 121 "Інженерія програмного забезпечення"</w:t>
      </w:r>
    </w:p>
    <w:p w14:paraId="0B7B2BC5"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Освітня програма: "Розробка програмного забезпечення"</w:t>
      </w:r>
    </w:p>
    <w:p w14:paraId="0F4AE708" w14:textId="77777777" w:rsidR="006B316F" w:rsidRPr="006B316F" w:rsidRDefault="006B316F" w:rsidP="006B316F">
      <w:pPr>
        <w:pStyle w:val="aff1"/>
        <w:spacing w:line="240" w:lineRule="auto"/>
        <w:ind w:firstLine="0"/>
        <w:contextualSpacing/>
        <w:jc w:val="center"/>
        <w:rPr>
          <w:rFonts w:cs="Times New Roman"/>
          <w:lang w:val="uk-UA"/>
        </w:rPr>
      </w:pPr>
    </w:p>
    <w:p w14:paraId="478DD5CD" w14:textId="77777777" w:rsidR="006B316F" w:rsidRPr="006B316F" w:rsidRDefault="006B316F" w:rsidP="006B316F">
      <w:pPr>
        <w:pStyle w:val="aff1"/>
        <w:tabs>
          <w:tab w:val="right" w:pos="9637"/>
        </w:tabs>
        <w:spacing w:line="240" w:lineRule="auto"/>
        <w:ind w:firstLine="0"/>
        <w:contextualSpacing/>
        <w:rPr>
          <w:rFonts w:cs="Times New Roman"/>
          <w:b/>
          <w:bCs/>
          <w:szCs w:val="28"/>
          <w:lang w:val="uk-UA"/>
        </w:rPr>
      </w:pPr>
      <w:r w:rsidRPr="006B316F">
        <w:rPr>
          <w:rFonts w:cs="Times New Roman"/>
          <w:b/>
          <w:bCs/>
          <w:szCs w:val="28"/>
          <w:lang w:val="uk-UA"/>
        </w:rPr>
        <w:t>"Затверджено"</w:t>
      </w:r>
      <w:r w:rsidRPr="006B316F">
        <w:rPr>
          <w:rFonts w:cs="Times New Roman"/>
          <w:b/>
          <w:bCs/>
          <w:szCs w:val="28"/>
          <w:lang w:val="uk-UA"/>
        </w:rPr>
        <w:tab/>
        <w:t>"Погоджено"</w:t>
      </w:r>
    </w:p>
    <w:p w14:paraId="275006A5"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Заступник директора</w:t>
      </w:r>
      <w:r w:rsidRPr="006B316F">
        <w:rPr>
          <w:rFonts w:cs="Times New Roman"/>
          <w:szCs w:val="28"/>
          <w:lang w:val="uk-UA"/>
        </w:rPr>
        <w:tab/>
        <w:t>Голова циклової комісії</w:t>
      </w:r>
    </w:p>
    <w:p w14:paraId="441BB45E"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 навчальної роботи</w:t>
      </w:r>
      <w:r w:rsidRPr="006B316F">
        <w:rPr>
          <w:rFonts w:cs="Times New Roman"/>
          <w:szCs w:val="28"/>
          <w:lang w:val="uk-UA"/>
        </w:rPr>
        <w:tab/>
      </w:r>
    </w:p>
    <w:p w14:paraId="75E35E79" w14:textId="77777777" w:rsidR="006B316F" w:rsidRPr="006B316F" w:rsidRDefault="006B316F" w:rsidP="006B316F">
      <w:pPr>
        <w:pStyle w:val="aff1"/>
        <w:tabs>
          <w:tab w:val="left" w:leader="underscore" w:pos="4395"/>
          <w:tab w:val="left" w:pos="5670"/>
          <w:tab w:val="right" w:leader="underscore" w:pos="9637"/>
        </w:tabs>
        <w:spacing w:line="240" w:lineRule="auto"/>
        <w:ind w:firstLine="0"/>
        <w:contextualSpacing/>
        <w:rPr>
          <w:rFonts w:cs="Times New Roman"/>
          <w:lang w:val="uk-UA"/>
        </w:rPr>
      </w:pPr>
      <w:r w:rsidRPr="006B316F">
        <w:rPr>
          <w:rFonts w:cs="Times New Roman"/>
          <w:lang w:val="uk-UA"/>
        </w:rPr>
        <w:t>Олександр ІГНАТЕНКО</w:t>
      </w:r>
      <w:r w:rsidRPr="006B316F">
        <w:rPr>
          <w:rFonts w:cs="Times New Roman"/>
          <w:lang w:val="uk-UA"/>
        </w:rPr>
        <w:tab/>
      </w:r>
      <w:r w:rsidRPr="006B316F">
        <w:rPr>
          <w:rFonts w:cs="Times New Roman"/>
          <w:lang w:val="uk-UA"/>
        </w:rPr>
        <w:tab/>
      </w:r>
      <w:r w:rsidRPr="006B316F">
        <w:rPr>
          <w:rFonts w:cs="Times New Roman"/>
          <w:lang w:val="uk-UA"/>
        </w:rPr>
        <w:tab/>
        <w:t>Павло КОЛОМІЄЦЬ</w:t>
      </w:r>
    </w:p>
    <w:p w14:paraId="2EAC507A"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w:t>
      </w:r>
      <w:r w:rsidRPr="006B316F">
        <w:rPr>
          <w:rFonts w:cs="Times New Roman"/>
          <w:szCs w:val="28"/>
        </w:rPr>
        <w:t>21</w:t>
      </w:r>
      <w:r w:rsidRPr="006B316F">
        <w:rPr>
          <w:rFonts w:cs="Times New Roman"/>
          <w:szCs w:val="28"/>
          <w:lang w:val="uk-UA"/>
        </w:rPr>
        <w:t>" травня 2021 р.</w:t>
      </w:r>
      <w:r w:rsidRPr="006B316F">
        <w:rPr>
          <w:rFonts w:cs="Times New Roman"/>
          <w:szCs w:val="28"/>
          <w:lang w:val="uk-UA"/>
        </w:rPr>
        <w:tab/>
        <w:t>"</w:t>
      </w:r>
      <w:r w:rsidRPr="006B316F">
        <w:rPr>
          <w:rFonts w:cs="Times New Roman"/>
          <w:szCs w:val="28"/>
        </w:rPr>
        <w:t>21</w:t>
      </w:r>
      <w:r w:rsidRPr="006B316F">
        <w:rPr>
          <w:rFonts w:cs="Times New Roman"/>
          <w:szCs w:val="28"/>
          <w:lang w:val="uk-UA"/>
        </w:rPr>
        <w:t>" травня 2021 р.</w:t>
      </w:r>
    </w:p>
    <w:p w14:paraId="2398305D" w14:textId="77777777" w:rsidR="006B316F" w:rsidRPr="006B316F" w:rsidRDefault="006B316F" w:rsidP="006B316F">
      <w:pPr>
        <w:pStyle w:val="aff1"/>
        <w:spacing w:line="240" w:lineRule="auto"/>
        <w:ind w:firstLine="0"/>
        <w:contextualSpacing/>
        <w:jc w:val="center"/>
        <w:rPr>
          <w:rFonts w:cs="Times New Roman"/>
          <w:szCs w:val="28"/>
          <w:lang w:val="uk-UA"/>
        </w:rPr>
      </w:pPr>
    </w:p>
    <w:p w14:paraId="208423AC" w14:textId="77777777" w:rsidR="006B316F" w:rsidRPr="006B316F" w:rsidRDefault="006B316F" w:rsidP="006B316F">
      <w:pPr>
        <w:pStyle w:val="aff1"/>
        <w:spacing w:line="240" w:lineRule="auto"/>
        <w:ind w:firstLine="0"/>
        <w:contextualSpacing/>
        <w:jc w:val="center"/>
        <w:rPr>
          <w:rFonts w:cs="Times New Roman"/>
          <w:b/>
          <w:bCs/>
          <w:szCs w:val="28"/>
          <w:lang w:val="uk-UA"/>
        </w:rPr>
      </w:pPr>
      <w:r w:rsidRPr="006B316F">
        <w:rPr>
          <w:rFonts w:cs="Times New Roman"/>
          <w:b/>
          <w:bCs/>
          <w:szCs w:val="28"/>
          <w:lang w:val="uk-UA"/>
        </w:rPr>
        <w:t>ЗАВДАННЯ НА ДИПЛОМНИЙ ПРОЄКТ СТУДЕНТУ</w:t>
      </w:r>
    </w:p>
    <w:p w14:paraId="085946B1" w14:textId="77777777" w:rsidR="006B316F" w:rsidRPr="006B316F" w:rsidRDefault="006B316F" w:rsidP="006B316F">
      <w:pPr>
        <w:pStyle w:val="aff1"/>
        <w:spacing w:line="240" w:lineRule="auto"/>
        <w:ind w:firstLine="0"/>
        <w:contextualSpacing/>
        <w:jc w:val="center"/>
        <w:rPr>
          <w:rFonts w:cs="Times New Roman"/>
          <w:szCs w:val="28"/>
          <w:lang w:val="uk-UA"/>
        </w:rPr>
      </w:pPr>
    </w:p>
    <w:p w14:paraId="63F9B988" w14:textId="77777777" w:rsidR="006B316F" w:rsidRPr="006B316F" w:rsidRDefault="006B316F" w:rsidP="006B316F">
      <w:pPr>
        <w:pStyle w:val="aff1"/>
        <w:spacing w:line="240" w:lineRule="auto"/>
        <w:ind w:firstLine="0"/>
        <w:contextualSpacing/>
        <w:jc w:val="center"/>
        <w:rPr>
          <w:rFonts w:cs="Times New Roman"/>
          <w:b/>
          <w:bCs/>
          <w:szCs w:val="28"/>
          <w:u w:val="single"/>
          <w:lang w:val="uk-UA"/>
        </w:rPr>
      </w:pPr>
      <w:r>
        <w:rPr>
          <w:rFonts w:cs="Times New Roman"/>
          <w:b/>
          <w:bCs/>
          <w:szCs w:val="28"/>
          <w:u w:val="single"/>
          <w:lang w:val="uk-UA"/>
        </w:rPr>
        <w:t>Юшку Володимиру Романовичу</w:t>
      </w:r>
    </w:p>
    <w:p w14:paraId="7E4F9050" w14:textId="77777777" w:rsidR="006B316F" w:rsidRPr="006B316F" w:rsidRDefault="006B316F" w:rsidP="006B316F">
      <w:pPr>
        <w:pStyle w:val="aff1"/>
        <w:spacing w:line="240" w:lineRule="auto"/>
        <w:ind w:firstLine="0"/>
        <w:contextualSpacing/>
        <w:jc w:val="center"/>
        <w:rPr>
          <w:rFonts w:cs="Times New Roman"/>
          <w:szCs w:val="28"/>
          <w:vertAlign w:val="superscript"/>
          <w:lang w:val="uk-UA"/>
        </w:rPr>
      </w:pPr>
      <w:r w:rsidRPr="006B316F">
        <w:rPr>
          <w:rFonts w:cs="Times New Roman"/>
          <w:szCs w:val="28"/>
          <w:vertAlign w:val="superscript"/>
          <w:lang w:val="uk-UA"/>
        </w:rPr>
        <w:t>(прізвище, ім’я, по батькові)</w:t>
      </w:r>
    </w:p>
    <w:p w14:paraId="4D603B35" w14:textId="77777777" w:rsidR="006B316F" w:rsidRPr="006B316F" w:rsidRDefault="006B316F" w:rsidP="006B316F">
      <w:pPr>
        <w:pStyle w:val="aff1"/>
        <w:spacing w:line="240" w:lineRule="auto"/>
        <w:ind w:firstLine="0"/>
        <w:contextualSpacing/>
        <w:jc w:val="center"/>
        <w:rPr>
          <w:rFonts w:cs="Times New Roman"/>
          <w:szCs w:val="28"/>
          <w:lang w:val="uk-UA"/>
        </w:rPr>
      </w:pPr>
    </w:p>
    <w:p w14:paraId="7FCC3AB0"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Тема </w:t>
      </w:r>
      <w:r>
        <w:rPr>
          <w:rFonts w:cs="Times New Roman"/>
          <w:szCs w:val="28"/>
          <w:lang w:val="uk-UA"/>
        </w:rPr>
        <w:t>прое</w:t>
      </w:r>
      <w:r w:rsidRPr="006B316F">
        <w:rPr>
          <w:rFonts w:cs="Times New Roman"/>
          <w:szCs w:val="28"/>
          <w:lang w:val="uk-UA"/>
        </w:rPr>
        <w:t>кту: "</w:t>
      </w:r>
      <w:r w:rsidRPr="006B316F">
        <w:rPr>
          <w:rFonts w:cs="Times New Roman"/>
          <w:szCs w:val="28"/>
          <w:lang w:val="en-US"/>
        </w:rPr>
        <w:t>Keyword Binder Bot</w:t>
      </w:r>
      <w:r w:rsidRPr="006B316F">
        <w:rPr>
          <w:rFonts w:cs="Times New Roman"/>
          <w:szCs w:val="28"/>
          <w:lang w:val="uk-UA"/>
        </w:rPr>
        <w:t>"</w:t>
      </w:r>
    </w:p>
    <w:p w14:paraId="58F47B5B"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керівник </w:t>
      </w:r>
      <w:r>
        <w:rPr>
          <w:rFonts w:cs="Times New Roman"/>
          <w:szCs w:val="28"/>
          <w:lang w:val="uk-UA"/>
        </w:rPr>
        <w:t>прое</w:t>
      </w:r>
      <w:r w:rsidRPr="006B316F">
        <w:rPr>
          <w:rFonts w:cs="Times New Roman"/>
          <w:szCs w:val="28"/>
          <w:lang w:val="uk-UA"/>
        </w:rPr>
        <w:t xml:space="preserve">кту </w:t>
      </w:r>
      <w:r>
        <w:rPr>
          <w:rFonts w:cs="Times New Roman"/>
          <w:szCs w:val="28"/>
          <w:u w:val="single"/>
          <w:lang w:val="uk-UA"/>
        </w:rPr>
        <w:t>Росіца МАНЄВА</w:t>
      </w:r>
    </w:p>
    <w:p w14:paraId="362D30FE" w14:textId="77777777" w:rsidR="006B316F" w:rsidRPr="006B316F" w:rsidRDefault="006B316F" w:rsidP="006B316F">
      <w:pPr>
        <w:pStyle w:val="aff1"/>
        <w:tabs>
          <w:tab w:val="center" w:pos="3119"/>
        </w:tabs>
        <w:spacing w:line="240" w:lineRule="auto"/>
        <w:ind w:firstLine="0"/>
        <w:contextualSpacing/>
        <w:rPr>
          <w:rFonts w:cs="Times New Roman"/>
          <w:szCs w:val="28"/>
          <w:vertAlign w:val="superscript"/>
          <w:lang w:val="uk-UA"/>
        </w:rPr>
      </w:pPr>
      <w:r w:rsidRPr="006B316F">
        <w:rPr>
          <w:rFonts w:cs="Times New Roman"/>
          <w:szCs w:val="28"/>
          <w:vertAlign w:val="superscript"/>
          <w:lang w:val="uk-UA"/>
        </w:rPr>
        <w:tab/>
        <w:t>(ім’я та прізвище)</w:t>
      </w:r>
    </w:p>
    <w:p w14:paraId="7EBD5F6E" w14:textId="77777777" w:rsidR="006B316F" w:rsidRP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затверджені наказом НТУ </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ХПІ</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 xml:space="preserve"> від 05 травня 2020 р. № 817 СТ</w:t>
      </w:r>
    </w:p>
    <w:p w14:paraId="4202F306" w14:textId="77777777" w:rsid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Строк подання студентом </w:t>
      </w:r>
      <w:r>
        <w:rPr>
          <w:rFonts w:ascii="Times New Roman" w:hAnsi="Times New Roman" w:cs="Times New Roman"/>
          <w:color w:val="000000"/>
          <w:sz w:val="28"/>
          <w:szCs w:val="28"/>
          <w:lang w:val="uk-UA"/>
        </w:rPr>
        <w:t>прое</w:t>
      </w:r>
      <w:r w:rsidRPr="006B316F">
        <w:rPr>
          <w:rFonts w:ascii="Times New Roman" w:hAnsi="Times New Roman" w:cs="Times New Roman"/>
          <w:color w:val="000000"/>
          <w:sz w:val="28"/>
          <w:szCs w:val="28"/>
          <w:lang w:val="uk-UA"/>
        </w:rPr>
        <w:t xml:space="preserve">кту на затвердження </w:t>
      </w:r>
      <w:r>
        <w:rPr>
          <w:rFonts w:ascii="Times New Roman" w:hAnsi="Times New Roman" w:cs="Times New Roman"/>
          <w:color w:val="000000"/>
          <w:sz w:val="28"/>
          <w:szCs w:val="28"/>
          <w:lang w:val="uk-UA"/>
        </w:rPr>
        <w:t>24</w:t>
      </w:r>
      <w:r w:rsidRPr="006B316F">
        <w:rPr>
          <w:rFonts w:ascii="Times New Roman" w:hAnsi="Times New Roman" w:cs="Times New Roman"/>
          <w:color w:val="000000"/>
          <w:sz w:val="28"/>
          <w:szCs w:val="28"/>
          <w:lang w:val="uk-UA"/>
        </w:rPr>
        <w:t xml:space="preserve"> червня 2021 р.</w:t>
      </w:r>
    </w:p>
    <w:p w14:paraId="063214F6" w14:textId="77777777" w:rsidR="00E42BFF" w:rsidRPr="00E42BFF" w:rsidRDefault="00E42BFF" w:rsidP="00E42BF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 xml:space="preserve">Вихідні дані до </w:t>
      </w:r>
      <w:r>
        <w:rPr>
          <w:rFonts w:ascii="Times New Roman" w:hAnsi="Times New Roman" w:cs="Times New Roman"/>
          <w:sz w:val="28"/>
          <w:szCs w:val="28"/>
          <w:lang w:val="uk-UA"/>
        </w:rPr>
        <w:t>прое</w:t>
      </w:r>
      <w:r w:rsidRPr="006B316F">
        <w:rPr>
          <w:rFonts w:ascii="Times New Roman" w:hAnsi="Times New Roman" w:cs="Times New Roman"/>
          <w:sz w:val="28"/>
          <w:szCs w:val="28"/>
          <w:lang w:val="uk-UA"/>
        </w:rPr>
        <w:t>кту. Зміст розрахунково-пояснювальної записки</w:t>
      </w:r>
    </w:p>
    <w:bookmarkStart w:id="0" w:name="_Hlk74118738"/>
    <w:p w14:paraId="4A5AC46F" w14:textId="77777777"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r w:rsidRPr="002250D5">
        <w:rPr>
          <w:rStyle w:val="af8"/>
          <w:color w:val="auto"/>
          <w:u w:val="none"/>
        </w:rPr>
        <w:fldChar w:fldCharType="begin"/>
      </w:r>
      <w:r w:rsidRPr="002250D5">
        <w:rPr>
          <w:rStyle w:val="af8"/>
          <w:rFonts w:ascii="Times New Roman" w:hAnsi="Times New Roman" w:cs="Times New Roman"/>
          <w:noProof/>
          <w:color w:val="auto"/>
          <w:sz w:val="28"/>
          <w:szCs w:val="28"/>
          <w:u w:val="none"/>
        </w:rPr>
        <w:instrText xml:space="preserve"> HYPERLINK \l "_Toc74067563" </w:instrText>
      </w:r>
      <w:r w:rsidRPr="002250D5">
        <w:rPr>
          <w:rStyle w:val="af8"/>
          <w:color w:val="auto"/>
          <w:u w:val="none"/>
        </w:rPr>
        <w:fldChar w:fldCharType="separate"/>
      </w:r>
      <w:r w:rsidRPr="002250D5">
        <w:rPr>
          <w:rStyle w:val="af8"/>
          <w:rFonts w:ascii="Times New Roman" w:hAnsi="Times New Roman" w:cs="Times New Roman"/>
          <w:noProof/>
          <w:color w:val="auto"/>
          <w:sz w:val="28"/>
          <w:szCs w:val="28"/>
          <w:u w:val="none"/>
        </w:rPr>
        <w:t>1 Огляд предметної області</w:t>
      </w:r>
      <w:r w:rsidRPr="002250D5">
        <w:rPr>
          <w:rFonts w:ascii="Times New Roman" w:hAnsi="Times New Roman" w:cs="Times New Roman"/>
          <w:noProof/>
          <w:sz w:val="28"/>
          <w:szCs w:val="28"/>
        </w:rPr>
        <w:fldChar w:fldCharType="end"/>
      </w:r>
    </w:p>
    <w:p w14:paraId="172EB077"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4" w:history="1">
        <w:r w:rsidR="002250D5" w:rsidRPr="002250D5">
          <w:rPr>
            <w:rStyle w:val="af8"/>
            <w:rFonts w:ascii="Times New Roman" w:hAnsi="Times New Roman" w:cs="Times New Roman"/>
            <w:noProof/>
            <w:color w:val="auto"/>
            <w:sz w:val="28"/>
            <w:szCs w:val="28"/>
            <w:u w:val="none"/>
          </w:rPr>
          <w:t>1.1 Опис проблеми. Актуальність</w:t>
        </w:r>
      </w:hyperlink>
    </w:p>
    <w:p w14:paraId="75348C69"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5" w:history="1">
        <w:r w:rsidR="002250D5" w:rsidRPr="002250D5">
          <w:rPr>
            <w:rStyle w:val="af8"/>
            <w:rFonts w:ascii="Times New Roman" w:hAnsi="Times New Roman" w:cs="Times New Roman"/>
            <w:noProof/>
            <w:color w:val="auto"/>
            <w:sz w:val="28"/>
            <w:szCs w:val="28"/>
            <w:u w:val="none"/>
          </w:rPr>
          <w:t>1.2 Огляд аналогів</w:t>
        </w:r>
      </w:hyperlink>
    </w:p>
    <w:p w14:paraId="7BFB8769"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6" w:history="1">
        <w:r w:rsidR="002250D5" w:rsidRPr="002250D5">
          <w:rPr>
            <w:rStyle w:val="af8"/>
            <w:rFonts w:ascii="Times New Roman" w:hAnsi="Times New Roman" w:cs="Times New Roman"/>
            <w:noProof/>
            <w:color w:val="auto"/>
            <w:sz w:val="28"/>
            <w:szCs w:val="28"/>
            <w:u w:val="none"/>
          </w:rPr>
          <w:t>1.3 Технічне завдання</w:t>
        </w:r>
      </w:hyperlink>
    </w:p>
    <w:p w14:paraId="7B86BD4E"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2" w:history="1">
        <w:r w:rsidR="002250D5" w:rsidRPr="002250D5">
          <w:rPr>
            <w:rStyle w:val="af8"/>
            <w:rFonts w:ascii="Times New Roman" w:hAnsi="Times New Roman" w:cs="Times New Roman"/>
            <w:noProof/>
            <w:color w:val="auto"/>
            <w:sz w:val="28"/>
            <w:szCs w:val="28"/>
            <w:u w:val="none"/>
          </w:rPr>
          <w:t>1.4 Вибір засобів розробки</w:t>
        </w:r>
      </w:hyperlink>
    </w:p>
    <w:p w14:paraId="7B194468"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3" w:history="1">
        <w:r w:rsidR="002250D5" w:rsidRPr="002250D5">
          <w:rPr>
            <w:rStyle w:val="af8"/>
            <w:rFonts w:ascii="Times New Roman" w:hAnsi="Times New Roman" w:cs="Times New Roman"/>
            <w:noProof/>
            <w:color w:val="auto"/>
            <w:sz w:val="28"/>
            <w:szCs w:val="28"/>
            <w:u w:val="none"/>
          </w:rPr>
          <w:t>1.5 Вибір моделі життєвого циклу</w:t>
        </w:r>
      </w:hyperlink>
    </w:p>
    <w:p w14:paraId="1362395A" w14:textId="77777777" w:rsidR="002250D5" w:rsidRPr="002250D5" w:rsidRDefault="00915D5F"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4" w:history="1">
        <w:r w:rsidR="002250D5" w:rsidRPr="002250D5">
          <w:rPr>
            <w:rStyle w:val="af8"/>
            <w:rFonts w:ascii="Times New Roman" w:hAnsi="Times New Roman" w:cs="Times New Roman"/>
            <w:noProof/>
            <w:color w:val="auto"/>
            <w:sz w:val="28"/>
            <w:szCs w:val="28"/>
            <w:u w:val="none"/>
          </w:rPr>
          <w:t>2 Алгоритмічне забезпечення</w:t>
        </w:r>
      </w:hyperlink>
    </w:p>
    <w:p w14:paraId="3A3EF701"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5" w:history="1">
        <w:r w:rsidR="002250D5" w:rsidRPr="002250D5">
          <w:rPr>
            <w:rStyle w:val="af8"/>
            <w:rFonts w:ascii="Times New Roman" w:hAnsi="Times New Roman" w:cs="Times New Roman"/>
            <w:noProof/>
            <w:color w:val="auto"/>
            <w:sz w:val="28"/>
            <w:szCs w:val="28"/>
            <w:u w:val="none"/>
          </w:rPr>
          <w:t>2.1 Діаграма варіантів використання</w:t>
        </w:r>
      </w:hyperlink>
    </w:p>
    <w:p w14:paraId="1C96BBE1"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6" w:history="1">
        <w:r w:rsidR="002250D5" w:rsidRPr="002250D5">
          <w:rPr>
            <w:rStyle w:val="af8"/>
            <w:rFonts w:ascii="Times New Roman" w:hAnsi="Times New Roman" w:cs="Times New Roman"/>
            <w:noProof/>
            <w:color w:val="auto"/>
            <w:sz w:val="28"/>
            <w:szCs w:val="28"/>
            <w:u w:val="none"/>
          </w:rPr>
          <w:t>2.2 Діаграма розгортання</w:t>
        </w:r>
      </w:hyperlink>
    </w:p>
    <w:p w14:paraId="5DB26A66"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7" w:history="1">
        <w:r w:rsidR="002250D5" w:rsidRPr="002250D5">
          <w:rPr>
            <w:rStyle w:val="af8"/>
            <w:rFonts w:ascii="Times New Roman" w:hAnsi="Times New Roman" w:cs="Times New Roman"/>
            <w:noProof/>
            <w:color w:val="auto"/>
            <w:sz w:val="28"/>
            <w:szCs w:val="28"/>
            <w:u w:val="none"/>
          </w:rPr>
          <w:t>2.3 Діаграма компонентів</w:t>
        </w:r>
      </w:hyperlink>
    </w:p>
    <w:p w14:paraId="20A8A5B8"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8" w:history="1">
        <w:r w:rsidR="002250D5" w:rsidRPr="002250D5">
          <w:rPr>
            <w:rStyle w:val="af8"/>
            <w:rFonts w:ascii="Times New Roman" w:hAnsi="Times New Roman" w:cs="Times New Roman"/>
            <w:noProof/>
            <w:color w:val="auto"/>
            <w:sz w:val="28"/>
            <w:szCs w:val="28"/>
            <w:u w:val="none"/>
          </w:rPr>
          <w:t>2.4 Опис бази даних</w:t>
        </w:r>
      </w:hyperlink>
    </w:p>
    <w:p w14:paraId="00EA5572" w14:textId="77777777" w:rsidR="002250D5" w:rsidRPr="002250D5" w:rsidRDefault="00915D5F"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9" w:history="1">
        <w:r w:rsidR="002250D5" w:rsidRPr="002250D5">
          <w:rPr>
            <w:rStyle w:val="af8"/>
            <w:rFonts w:ascii="Times New Roman" w:hAnsi="Times New Roman" w:cs="Times New Roman"/>
            <w:noProof/>
            <w:color w:val="auto"/>
            <w:sz w:val="28"/>
            <w:szCs w:val="28"/>
            <w:u w:val="none"/>
          </w:rPr>
          <w:t>3 Планування та реалізація тестування</w:t>
        </w:r>
      </w:hyperlink>
    </w:p>
    <w:p w14:paraId="38DCA279"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0" w:history="1">
        <w:r w:rsidR="002250D5" w:rsidRPr="002250D5">
          <w:rPr>
            <w:rStyle w:val="af8"/>
            <w:rFonts w:ascii="Times New Roman" w:hAnsi="Times New Roman" w:cs="Times New Roman"/>
            <w:noProof/>
            <w:color w:val="auto"/>
            <w:sz w:val="28"/>
            <w:szCs w:val="28"/>
            <w:u w:val="none"/>
          </w:rPr>
          <w:t>3.1 План тестування програмного продукту</w:t>
        </w:r>
      </w:hyperlink>
    </w:p>
    <w:p w14:paraId="0351CE4F"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1" w:history="1">
        <w:r w:rsidR="002250D5" w:rsidRPr="002250D5">
          <w:rPr>
            <w:rStyle w:val="af8"/>
            <w:rFonts w:ascii="Times New Roman" w:hAnsi="Times New Roman" w:cs="Times New Roman"/>
            <w:noProof/>
            <w:color w:val="auto"/>
            <w:sz w:val="28"/>
            <w:szCs w:val="28"/>
            <w:u w:val="none"/>
          </w:rPr>
          <w:t>3.2 Тест дизайн</w:t>
        </w:r>
      </w:hyperlink>
    </w:p>
    <w:p w14:paraId="74645D2D"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2" w:history="1">
        <w:r w:rsidR="002250D5" w:rsidRPr="002250D5">
          <w:rPr>
            <w:rStyle w:val="af8"/>
            <w:rFonts w:ascii="Times New Roman" w:hAnsi="Times New Roman" w:cs="Times New Roman"/>
            <w:noProof/>
            <w:color w:val="auto"/>
            <w:sz w:val="28"/>
            <w:szCs w:val="28"/>
            <w:u w:val="none"/>
          </w:rPr>
          <w:t>3.3 Звіт про тестування</w:t>
        </w:r>
      </w:hyperlink>
    </w:p>
    <w:p w14:paraId="49577532" w14:textId="77777777" w:rsidR="002250D5" w:rsidRPr="002250D5" w:rsidRDefault="00915D5F"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3" w:history="1">
        <w:r w:rsidR="002250D5" w:rsidRPr="002250D5">
          <w:rPr>
            <w:rStyle w:val="af8"/>
            <w:rFonts w:ascii="Times New Roman" w:hAnsi="Times New Roman" w:cs="Times New Roman"/>
            <w:noProof/>
            <w:color w:val="auto"/>
            <w:sz w:val="28"/>
            <w:szCs w:val="28"/>
            <w:u w:val="none"/>
          </w:rPr>
          <w:t>4 Опис програмного продукту</w:t>
        </w:r>
      </w:hyperlink>
    </w:p>
    <w:p w14:paraId="3B37D4A8"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4" w:history="1">
        <w:r w:rsidR="002250D5" w:rsidRPr="002250D5">
          <w:rPr>
            <w:rStyle w:val="af8"/>
            <w:rFonts w:ascii="Times New Roman" w:hAnsi="Times New Roman" w:cs="Times New Roman"/>
            <w:noProof/>
            <w:color w:val="auto"/>
            <w:sz w:val="28"/>
            <w:szCs w:val="28"/>
            <w:u w:val="none"/>
          </w:rPr>
          <w:t>4.1 Системні вимоги</w:t>
        </w:r>
      </w:hyperlink>
    </w:p>
    <w:p w14:paraId="67E61489" w14:textId="77777777" w:rsidR="002250D5" w:rsidRPr="002250D5" w:rsidRDefault="00915D5F"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5" w:history="1">
        <w:r w:rsidR="002250D5" w:rsidRPr="002250D5">
          <w:rPr>
            <w:rStyle w:val="af8"/>
            <w:rFonts w:ascii="Times New Roman" w:hAnsi="Times New Roman" w:cs="Times New Roman"/>
            <w:noProof/>
            <w:color w:val="auto"/>
            <w:sz w:val="28"/>
            <w:szCs w:val="28"/>
            <w:u w:val="none"/>
          </w:rPr>
          <w:t>4.2 Посібник користувача</w:t>
        </w:r>
      </w:hyperlink>
    </w:p>
    <w:p w14:paraId="00AEAE01" w14:textId="77777777" w:rsidR="002250D5" w:rsidRPr="002250D5" w:rsidRDefault="00915D5F"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2" w:history="1">
        <w:r w:rsidR="002250D5" w:rsidRPr="002250D5">
          <w:rPr>
            <w:rStyle w:val="af8"/>
            <w:rFonts w:ascii="Times New Roman" w:hAnsi="Times New Roman" w:cs="Times New Roman"/>
            <w:noProof/>
            <w:color w:val="auto"/>
            <w:sz w:val="28"/>
            <w:szCs w:val="28"/>
            <w:u w:val="none"/>
          </w:rPr>
          <w:t>5 Техніко-економічне обґрунтування проекту</w:t>
        </w:r>
      </w:hyperlink>
    </w:p>
    <w:p w14:paraId="485614DC" w14:textId="77777777" w:rsidR="002250D5" w:rsidRPr="002250D5" w:rsidRDefault="00915D5F"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5" w:history="1">
        <w:r w:rsidR="002250D5" w:rsidRPr="002250D5">
          <w:rPr>
            <w:rStyle w:val="af8"/>
            <w:rFonts w:ascii="Times New Roman" w:hAnsi="Times New Roman" w:cs="Times New Roman"/>
            <w:noProof/>
            <w:color w:val="auto"/>
            <w:sz w:val="28"/>
            <w:szCs w:val="28"/>
            <w:u w:val="none"/>
          </w:rPr>
          <w:t>6 Охорона праці та навколишнього середовища</w:t>
        </w:r>
      </w:hyperlink>
    </w:p>
    <w:p w14:paraId="296B141E" w14:textId="77777777" w:rsidR="002250D5" w:rsidRPr="002250D5" w:rsidRDefault="00915D5F"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4" w:history="1">
        <w:r w:rsidR="002250D5" w:rsidRPr="002250D5">
          <w:rPr>
            <w:rStyle w:val="af8"/>
            <w:rFonts w:ascii="Times New Roman" w:hAnsi="Times New Roman" w:cs="Times New Roman"/>
            <w:noProof/>
            <w:color w:val="auto"/>
            <w:sz w:val="28"/>
            <w:szCs w:val="28"/>
            <w:u w:val="none"/>
          </w:rPr>
          <w:t>Висоновки</w:t>
        </w:r>
      </w:hyperlink>
    </w:p>
    <w:p w14:paraId="0BEF79D3" w14:textId="77777777" w:rsidR="002250D5" w:rsidRPr="002250D5" w:rsidRDefault="00915D5F"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5" w:history="1">
        <w:r w:rsidR="002250D5" w:rsidRPr="002250D5">
          <w:rPr>
            <w:rStyle w:val="af8"/>
            <w:rFonts w:ascii="Times New Roman" w:hAnsi="Times New Roman" w:cs="Times New Roman"/>
            <w:noProof/>
            <w:color w:val="auto"/>
            <w:sz w:val="28"/>
            <w:szCs w:val="28"/>
            <w:u w:val="none"/>
          </w:rPr>
          <w:t>Перелік джерел інформації</w:t>
        </w:r>
      </w:hyperlink>
    </w:p>
    <w:p w14:paraId="7D214C98" w14:textId="77777777" w:rsidR="002250D5" w:rsidRPr="002250D5" w:rsidRDefault="00915D5F"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6" w:history="1">
        <w:r w:rsidR="002250D5" w:rsidRPr="002250D5">
          <w:rPr>
            <w:rStyle w:val="af8"/>
            <w:rFonts w:ascii="Times New Roman" w:hAnsi="Times New Roman" w:cs="Times New Roman"/>
            <w:noProof/>
            <w:color w:val="auto"/>
            <w:sz w:val="28"/>
            <w:szCs w:val="28"/>
            <w:u w:val="none"/>
          </w:rPr>
          <w:t>Додаток А Лістинг програмного коду</w:t>
        </w:r>
      </w:hyperlink>
    </w:p>
    <w:p w14:paraId="01846539" w14:textId="77777777" w:rsidR="002250D5" w:rsidRPr="002250D5" w:rsidRDefault="00915D5F"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7" w:history="1">
        <w:r w:rsidR="002250D5" w:rsidRPr="002250D5">
          <w:rPr>
            <w:rStyle w:val="af8"/>
            <w:rFonts w:ascii="Times New Roman" w:hAnsi="Times New Roman" w:cs="Times New Roman"/>
            <w:noProof/>
            <w:color w:val="auto"/>
            <w:sz w:val="28"/>
            <w:szCs w:val="28"/>
            <w:u w:val="none"/>
          </w:rPr>
          <w:t>Додаток Б Економічні розрахунки</w:t>
        </w:r>
      </w:hyperlink>
    </w:p>
    <w:p w14:paraId="4F2BF4E0" w14:textId="77777777" w:rsidR="002250D5" w:rsidRPr="002250D5" w:rsidRDefault="00915D5F" w:rsidP="002250D5">
      <w:pPr>
        <w:suppressAutoHyphens/>
        <w:spacing w:after="0" w:line="240" w:lineRule="auto"/>
        <w:contextualSpacing/>
        <w:jc w:val="both"/>
        <w:rPr>
          <w:rFonts w:ascii="Times New Roman" w:hAnsi="Times New Roman" w:cs="Times New Roman"/>
          <w:noProof/>
          <w:sz w:val="28"/>
          <w:szCs w:val="28"/>
        </w:rPr>
      </w:pPr>
      <w:hyperlink w:anchor="_Toc74067628" w:history="1">
        <w:r w:rsidR="002250D5" w:rsidRPr="002250D5">
          <w:rPr>
            <w:rStyle w:val="af8"/>
            <w:rFonts w:ascii="Times New Roman" w:hAnsi="Times New Roman" w:cs="Times New Roman"/>
            <w:noProof/>
            <w:color w:val="auto"/>
            <w:sz w:val="28"/>
            <w:szCs w:val="28"/>
            <w:u w:val="none"/>
          </w:rPr>
          <w:t>Ілюстративні матеріали</w:t>
        </w:r>
        <w:r w:rsidR="002250D5" w:rsidRPr="002250D5">
          <w:rPr>
            <w:rFonts w:ascii="Times New Roman" w:hAnsi="Times New Roman" w:cs="Times New Roman"/>
            <w:noProof/>
            <w:webHidden/>
            <w:sz w:val="28"/>
            <w:szCs w:val="28"/>
          </w:rPr>
          <w:tab/>
        </w:r>
      </w:hyperlink>
      <w:bookmarkEnd w:id="0"/>
    </w:p>
    <w:p w14:paraId="645E25EB" w14:textId="77777777" w:rsidR="002250D5" w:rsidRDefault="002250D5" w:rsidP="002250D5">
      <w:pPr>
        <w:suppressAutoHyphens/>
        <w:spacing w:after="0" w:line="240" w:lineRule="auto"/>
        <w:contextualSpacing/>
        <w:jc w:val="both"/>
        <w:rPr>
          <w:rFonts w:ascii="Times New Roman" w:hAnsi="Times New Roman" w:cs="Times New Roman"/>
          <w:sz w:val="28"/>
          <w:szCs w:val="28"/>
          <w:lang w:val="uk-UA"/>
        </w:rPr>
      </w:pPr>
    </w:p>
    <w:p w14:paraId="0AE186EF" w14:textId="77777777" w:rsidR="007B7C99" w:rsidRDefault="00E42BFF" w:rsidP="007B7C99">
      <w:pPr>
        <w:suppressAutoHyphens/>
        <w:spacing w:after="0" w:line="240" w:lineRule="auto"/>
        <w:contextualSpacing/>
        <w:jc w:val="both"/>
        <w:rPr>
          <w:rFonts w:ascii="Times New Roman" w:hAnsi="Times New Roman" w:cs="Times New Roman"/>
          <w:sz w:val="28"/>
          <w:szCs w:val="28"/>
          <w:lang w:val="uk-UA"/>
        </w:rPr>
      </w:pPr>
      <w:r w:rsidRPr="00E42BFF">
        <w:rPr>
          <w:rFonts w:ascii="Times New Roman" w:hAnsi="Times New Roman" w:cs="Times New Roman"/>
          <w:sz w:val="28"/>
          <w:szCs w:val="28"/>
          <w:lang w:val="uk-UA"/>
        </w:rPr>
        <w:t>Консультанти розділів проекту:</w:t>
      </w:r>
    </w:p>
    <w:p w14:paraId="09023B25" w14:textId="77777777" w:rsidR="005117FF" w:rsidRPr="002250D5" w:rsidRDefault="005117FF" w:rsidP="007B7C99">
      <w:pPr>
        <w:suppressAutoHyphens/>
        <w:spacing w:after="0" w:line="240" w:lineRule="auto"/>
        <w:contextualSpacing/>
        <w:jc w:val="both"/>
        <w:rPr>
          <w:rFonts w:ascii="Times New Roman" w:hAnsi="Times New Roman" w:cs="Times New Roman"/>
          <w:sz w:val="28"/>
          <w:szCs w:val="28"/>
          <w:lang w:val="en-US"/>
        </w:rPr>
      </w:pPr>
    </w:p>
    <w:tbl>
      <w:tblPr>
        <w:tblStyle w:val="afa"/>
        <w:tblW w:w="9639" w:type="dxa"/>
        <w:tblInd w:w="-5" w:type="dxa"/>
        <w:tblLayout w:type="fixed"/>
        <w:tblLook w:val="04A0" w:firstRow="1" w:lastRow="0" w:firstColumn="1" w:lastColumn="0" w:noHBand="0" w:noVBand="1"/>
      </w:tblPr>
      <w:tblGrid>
        <w:gridCol w:w="2043"/>
        <w:gridCol w:w="2777"/>
        <w:gridCol w:w="1276"/>
        <w:gridCol w:w="1134"/>
        <w:gridCol w:w="1275"/>
        <w:gridCol w:w="1134"/>
      </w:tblGrid>
      <w:tr w:rsidR="005117FF" w14:paraId="6DCDE93F" w14:textId="77777777" w:rsidTr="005117FF">
        <w:trPr>
          <w:trHeight w:val="340"/>
        </w:trPr>
        <w:tc>
          <w:tcPr>
            <w:tcW w:w="2043" w:type="dxa"/>
            <w:vMerge w:val="restart"/>
            <w:vAlign w:val="center"/>
          </w:tcPr>
          <w:p w14:paraId="35A3B663" w14:textId="77777777" w:rsidR="005117FF" w:rsidRDefault="005117FF" w:rsidP="004B42EB">
            <w:pPr>
              <w:pStyle w:val="aff1"/>
              <w:spacing w:line="240" w:lineRule="auto"/>
              <w:ind w:firstLine="0"/>
              <w:jc w:val="center"/>
              <w:rPr>
                <w:szCs w:val="28"/>
                <w:lang w:val="uk-UA"/>
              </w:rPr>
            </w:pPr>
            <w:r>
              <w:rPr>
                <w:szCs w:val="28"/>
                <w:lang w:val="uk-UA"/>
              </w:rPr>
              <w:t>Розділ</w:t>
            </w:r>
          </w:p>
        </w:tc>
        <w:tc>
          <w:tcPr>
            <w:tcW w:w="2777" w:type="dxa"/>
            <w:vMerge w:val="restart"/>
            <w:vAlign w:val="center"/>
          </w:tcPr>
          <w:p w14:paraId="6498B36D" w14:textId="77777777" w:rsidR="005117FF" w:rsidRDefault="005117FF" w:rsidP="004B42EB">
            <w:pPr>
              <w:pStyle w:val="aff1"/>
              <w:spacing w:line="240" w:lineRule="auto"/>
              <w:ind w:firstLine="0"/>
              <w:jc w:val="center"/>
              <w:rPr>
                <w:szCs w:val="28"/>
                <w:lang w:val="uk-UA"/>
              </w:rPr>
            </w:pPr>
            <w:r>
              <w:rPr>
                <w:szCs w:val="28"/>
                <w:lang w:val="uk-UA"/>
              </w:rPr>
              <w:t>Ім’я та прізвище і посада консультанта</w:t>
            </w:r>
          </w:p>
        </w:tc>
        <w:tc>
          <w:tcPr>
            <w:tcW w:w="2410" w:type="dxa"/>
            <w:gridSpan w:val="2"/>
            <w:vAlign w:val="center"/>
          </w:tcPr>
          <w:p w14:paraId="51285708" w14:textId="77777777" w:rsidR="005117FF" w:rsidRDefault="005117FF" w:rsidP="004B42EB">
            <w:pPr>
              <w:pStyle w:val="aff1"/>
              <w:spacing w:line="240" w:lineRule="auto"/>
              <w:ind w:firstLine="0"/>
              <w:jc w:val="center"/>
              <w:rPr>
                <w:szCs w:val="28"/>
                <w:lang w:val="uk-UA"/>
              </w:rPr>
            </w:pPr>
            <w:r>
              <w:rPr>
                <w:szCs w:val="28"/>
                <w:lang w:val="uk-UA"/>
              </w:rPr>
              <w:t>Завдання видав</w:t>
            </w:r>
          </w:p>
        </w:tc>
        <w:tc>
          <w:tcPr>
            <w:tcW w:w="2409" w:type="dxa"/>
            <w:gridSpan w:val="2"/>
            <w:vAlign w:val="center"/>
          </w:tcPr>
          <w:p w14:paraId="139FA01B" w14:textId="77777777" w:rsidR="005117FF" w:rsidRDefault="005117FF" w:rsidP="004B42EB">
            <w:pPr>
              <w:pStyle w:val="aff1"/>
              <w:spacing w:line="240" w:lineRule="auto"/>
              <w:ind w:firstLine="0"/>
              <w:jc w:val="center"/>
              <w:rPr>
                <w:szCs w:val="28"/>
                <w:lang w:val="uk-UA"/>
              </w:rPr>
            </w:pPr>
            <w:r>
              <w:rPr>
                <w:szCs w:val="28"/>
                <w:lang w:val="uk-UA"/>
              </w:rPr>
              <w:t>Завдання прийняв</w:t>
            </w:r>
          </w:p>
        </w:tc>
      </w:tr>
      <w:tr w:rsidR="005117FF" w14:paraId="6F0C88F6" w14:textId="77777777" w:rsidTr="005117FF">
        <w:trPr>
          <w:trHeight w:val="340"/>
        </w:trPr>
        <w:tc>
          <w:tcPr>
            <w:tcW w:w="2043" w:type="dxa"/>
            <w:vMerge/>
            <w:vAlign w:val="center"/>
          </w:tcPr>
          <w:p w14:paraId="0F7A13FF" w14:textId="77777777" w:rsidR="005117FF" w:rsidRDefault="005117FF" w:rsidP="004B42EB">
            <w:pPr>
              <w:pStyle w:val="aff1"/>
              <w:spacing w:line="240" w:lineRule="auto"/>
              <w:ind w:firstLine="0"/>
              <w:jc w:val="center"/>
              <w:rPr>
                <w:szCs w:val="28"/>
                <w:lang w:val="uk-UA"/>
              </w:rPr>
            </w:pPr>
          </w:p>
        </w:tc>
        <w:tc>
          <w:tcPr>
            <w:tcW w:w="2777" w:type="dxa"/>
            <w:vMerge/>
            <w:vAlign w:val="center"/>
          </w:tcPr>
          <w:p w14:paraId="595DC5B9" w14:textId="77777777" w:rsidR="005117FF" w:rsidRDefault="005117FF" w:rsidP="004B42EB">
            <w:pPr>
              <w:pStyle w:val="aff1"/>
              <w:spacing w:line="240" w:lineRule="auto"/>
              <w:ind w:firstLine="0"/>
              <w:jc w:val="center"/>
              <w:rPr>
                <w:szCs w:val="28"/>
                <w:lang w:val="uk-UA"/>
              </w:rPr>
            </w:pPr>
          </w:p>
        </w:tc>
        <w:tc>
          <w:tcPr>
            <w:tcW w:w="1276" w:type="dxa"/>
            <w:vAlign w:val="center"/>
          </w:tcPr>
          <w:p w14:paraId="7D772ADC" w14:textId="77777777"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14:paraId="5FB44643" w14:textId="77777777" w:rsidR="005117FF" w:rsidRDefault="005117FF" w:rsidP="004B42EB">
            <w:pPr>
              <w:pStyle w:val="aff1"/>
              <w:spacing w:line="240" w:lineRule="auto"/>
              <w:ind w:firstLine="0"/>
              <w:jc w:val="center"/>
              <w:rPr>
                <w:szCs w:val="28"/>
                <w:lang w:val="uk-UA"/>
              </w:rPr>
            </w:pPr>
            <w:r>
              <w:rPr>
                <w:szCs w:val="28"/>
                <w:lang w:val="uk-UA"/>
              </w:rPr>
              <w:t>Підпис</w:t>
            </w:r>
          </w:p>
        </w:tc>
        <w:tc>
          <w:tcPr>
            <w:tcW w:w="1275" w:type="dxa"/>
            <w:vAlign w:val="center"/>
          </w:tcPr>
          <w:p w14:paraId="21F85A6C" w14:textId="77777777"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14:paraId="4FB1B228" w14:textId="77777777" w:rsidR="005117FF" w:rsidRDefault="005117FF" w:rsidP="004B42EB">
            <w:pPr>
              <w:pStyle w:val="aff1"/>
              <w:spacing w:line="240" w:lineRule="auto"/>
              <w:ind w:firstLine="0"/>
              <w:jc w:val="center"/>
              <w:rPr>
                <w:szCs w:val="28"/>
                <w:lang w:val="uk-UA"/>
              </w:rPr>
            </w:pPr>
            <w:r>
              <w:rPr>
                <w:szCs w:val="28"/>
                <w:lang w:val="uk-UA"/>
              </w:rPr>
              <w:t>Підпис</w:t>
            </w:r>
          </w:p>
        </w:tc>
      </w:tr>
      <w:tr w:rsidR="005117FF" w14:paraId="16E22740" w14:textId="77777777" w:rsidTr="005117FF">
        <w:trPr>
          <w:trHeight w:val="340"/>
        </w:trPr>
        <w:tc>
          <w:tcPr>
            <w:tcW w:w="2043" w:type="dxa"/>
            <w:vAlign w:val="center"/>
          </w:tcPr>
          <w:p w14:paraId="4EEF3CCD" w14:textId="77777777" w:rsidR="005117FF" w:rsidRDefault="005117FF" w:rsidP="004B42EB">
            <w:pPr>
              <w:pStyle w:val="aff1"/>
              <w:spacing w:line="240" w:lineRule="auto"/>
              <w:ind w:firstLine="0"/>
              <w:rPr>
                <w:szCs w:val="28"/>
                <w:lang w:val="uk-UA"/>
              </w:rPr>
            </w:pPr>
            <w:r>
              <w:rPr>
                <w:szCs w:val="28"/>
                <w:lang w:val="uk-UA"/>
              </w:rPr>
              <w:t>теоретико-розробницький</w:t>
            </w:r>
          </w:p>
        </w:tc>
        <w:tc>
          <w:tcPr>
            <w:tcW w:w="2777" w:type="dxa"/>
            <w:vAlign w:val="center"/>
          </w:tcPr>
          <w:p w14:paraId="4AFC72FE" w14:textId="77777777" w:rsidR="005117FF" w:rsidRDefault="005117FF" w:rsidP="004B42EB">
            <w:pPr>
              <w:pStyle w:val="aff1"/>
              <w:spacing w:line="240" w:lineRule="auto"/>
              <w:ind w:firstLine="0"/>
              <w:jc w:val="left"/>
              <w:rPr>
                <w:szCs w:val="28"/>
                <w:lang w:val="uk-UA"/>
              </w:rPr>
            </w:pPr>
            <w:r>
              <w:rPr>
                <w:szCs w:val="28"/>
                <w:lang w:val="uk-UA"/>
              </w:rPr>
              <w:t>Росіца МАНЄВА,</w:t>
            </w:r>
            <w:r>
              <w:rPr>
                <w:szCs w:val="28"/>
                <w:lang w:val="uk-UA"/>
              </w:rPr>
              <w:br/>
              <w:t>викладач</w:t>
            </w:r>
          </w:p>
        </w:tc>
        <w:tc>
          <w:tcPr>
            <w:tcW w:w="1276" w:type="dxa"/>
            <w:vAlign w:val="center"/>
          </w:tcPr>
          <w:p w14:paraId="51D4510A" w14:textId="77777777"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14:paraId="5935D382" w14:textId="77777777" w:rsidR="005117FF" w:rsidRDefault="005117FF" w:rsidP="004B42EB">
            <w:pPr>
              <w:pStyle w:val="aff1"/>
              <w:spacing w:line="240" w:lineRule="auto"/>
              <w:ind w:firstLine="0"/>
              <w:jc w:val="center"/>
              <w:rPr>
                <w:szCs w:val="28"/>
                <w:lang w:val="uk-UA"/>
              </w:rPr>
            </w:pPr>
          </w:p>
        </w:tc>
        <w:tc>
          <w:tcPr>
            <w:tcW w:w="1275" w:type="dxa"/>
            <w:vAlign w:val="center"/>
          </w:tcPr>
          <w:p w14:paraId="01000B21" w14:textId="77777777"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14:paraId="79B7AFDA" w14:textId="77777777" w:rsidR="005117FF" w:rsidRDefault="005117FF" w:rsidP="004B42EB">
            <w:pPr>
              <w:pStyle w:val="aff1"/>
              <w:spacing w:line="240" w:lineRule="auto"/>
              <w:ind w:firstLine="0"/>
              <w:jc w:val="center"/>
              <w:rPr>
                <w:szCs w:val="28"/>
                <w:lang w:val="uk-UA"/>
              </w:rPr>
            </w:pPr>
          </w:p>
        </w:tc>
      </w:tr>
      <w:tr w:rsidR="005117FF" w14:paraId="12925310" w14:textId="77777777" w:rsidTr="005117FF">
        <w:trPr>
          <w:trHeight w:val="340"/>
        </w:trPr>
        <w:tc>
          <w:tcPr>
            <w:tcW w:w="2043" w:type="dxa"/>
            <w:vAlign w:val="center"/>
          </w:tcPr>
          <w:p w14:paraId="7D087439" w14:textId="77777777" w:rsidR="005117FF" w:rsidRDefault="005117FF" w:rsidP="004B42EB">
            <w:pPr>
              <w:pStyle w:val="aff1"/>
              <w:spacing w:line="240" w:lineRule="auto"/>
              <w:ind w:firstLine="0"/>
              <w:rPr>
                <w:szCs w:val="28"/>
                <w:lang w:val="uk-UA"/>
              </w:rPr>
            </w:pPr>
            <w:r>
              <w:rPr>
                <w:szCs w:val="28"/>
                <w:lang w:val="uk-UA"/>
              </w:rPr>
              <w:t>організаційно-економічний</w:t>
            </w:r>
          </w:p>
        </w:tc>
        <w:tc>
          <w:tcPr>
            <w:tcW w:w="2777" w:type="dxa"/>
            <w:vAlign w:val="center"/>
          </w:tcPr>
          <w:p w14:paraId="485FB4D4" w14:textId="77777777" w:rsidR="005117FF" w:rsidRDefault="005117FF" w:rsidP="004B42EB">
            <w:pPr>
              <w:pStyle w:val="aff1"/>
              <w:spacing w:line="240" w:lineRule="auto"/>
              <w:ind w:firstLine="0"/>
              <w:jc w:val="left"/>
              <w:rPr>
                <w:szCs w:val="28"/>
                <w:lang w:val="uk-UA"/>
              </w:rPr>
            </w:pPr>
            <w:r w:rsidRPr="00FF70EE">
              <w:rPr>
                <w:szCs w:val="28"/>
                <w:lang w:val="uk-UA"/>
              </w:rPr>
              <w:t>Вадим ТОЛСТОП'ЯТОВ</w:t>
            </w:r>
            <w:r>
              <w:rPr>
                <w:szCs w:val="28"/>
                <w:lang w:val="uk-UA"/>
              </w:rPr>
              <w:t>,</w:t>
            </w:r>
            <w:r>
              <w:rPr>
                <w:szCs w:val="28"/>
                <w:lang w:val="uk-UA"/>
              </w:rPr>
              <w:br/>
              <w:t>викладач</w:t>
            </w:r>
          </w:p>
        </w:tc>
        <w:tc>
          <w:tcPr>
            <w:tcW w:w="1276" w:type="dxa"/>
            <w:vAlign w:val="center"/>
          </w:tcPr>
          <w:p w14:paraId="1AA90841"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61AE53EB" w14:textId="77777777" w:rsidR="005117FF" w:rsidRDefault="005117FF" w:rsidP="004B42EB">
            <w:pPr>
              <w:pStyle w:val="aff1"/>
              <w:spacing w:line="240" w:lineRule="auto"/>
              <w:ind w:firstLine="0"/>
              <w:jc w:val="center"/>
              <w:rPr>
                <w:szCs w:val="28"/>
                <w:lang w:val="uk-UA"/>
              </w:rPr>
            </w:pPr>
          </w:p>
        </w:tc>
        <w:tc>
          <w:tcPr>
            <w:tcW w:w="1275" w:type="dxa"/>
            <w:vAlign w:val="center"/>
          </w:tcPr>
          <w:p w14:paraId="77D641F3"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71ACF079" w14:textId="77777777" w:rsidR="005117FF" w:rsidRDefault="005117FF" w:rsidP="004B42EB">
            <w:pPr>
              <w:pStyle w:val="aff1"/>
              <w:spacing w:line="240" w:lineRule="auto"/>
              <w:ind w:firstLine="0"/>
              <w:jc w:val="center"/>
              <w:rPr>
                <w:szCs w:val="28"/>
                <w:lang w:val="uk-UA"/>
              </w:rPr>
            </w:pPr>
          </w:p>
        </w:tc>
      </w:tr>
      <w:tr w:rsidR="005117FF" w14:paraId="2C9C6D01" w14:textId="77777777" w:rsidTr="005117FF">
        <w:trPr>
          <w:trHeight w:val="340"/>
        </w:trPr>
        <w:tc>
          <w:tcPr>
            <w:tcW w:w="2043" w:type="dxa"/>
            <w:vAlign w:val="center"/>
          </w:tcPr>
          <w:p w14:paraId="12893F18" w14:textId="77777777" w:rsidR="005117FF" w:rsidRDefault="005117FF" w:rsidP="004B42EB">
            <w:pPr>
              <w:pStyle w:val="aff1"/>
              <w:spacing w:line="240" w:lineRule="auto"/>
              <w:ind w:firstLine="0"/>
              <w:rPr>
                <w:szCs w:val="28"/>
                <w:lang w:val="uk-UA"/>
              </w:rPr>
            </w:pPr>
            <w:r>
              <w:rPr>
                <w:szCs w:val="28"/>
                <w:lang w:val="uk-UA"/>
              </w:rPr>
              <w:t>охорона праці</w:t>
            </w:r>
          </w:p>
        </w:tc>
        <w:tc>
          <w:tcPr>
            <w:tcW w:w="2777" w:type="dxa"/>
            <w:vAlign w:val="center"/>
          </w:tcPr>
          <w:p w14:paraId="36462AA0" w14:textId="77777777" w:rsidR="005117FF" w:rsidRDefault="005117FF" w:rsidP="004B42EB">
            <w:pPr>
              <w:pStyle w:val="aff1"/>
              <w:spacing w:line="240" w:lineRule="auto"/>
              <w:ind w:firstLine="0"/>
              <w:jc w:val="left"/>
              <w:rPr>
                <w:szCs w:val="28"/>
                <w:lang w:val="uk-UA"/>
              </w:rPr>
            </w:pPr>
            <w:r>
              <w:rPr>
                <w:szCs w:val="28"/>
                <w:lang w:val="uk-UA"/>
              </w:rPr>
              <w:t>Тетяна ТКАЧЕНКО,</w:t>
            </w:r>
            <w:r>
              <w:rPr>
                <w:szCs w:val="28"/>
                <w:lang w:val="uk-UA"/>
              </w:rPr>
              <w:br/>
              <w:t>викладач</w:t>
            </w:r>
          </w:p>
        </w:tc>
        <w:tc>
          <w:tcPr>
            <w:tcW w:w="1276" w:type="dxa"/>
            <w:vAlign w:val="center"/>
          </w:tcPr>
          <w:p w14:paraId="3CDE0ABA"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2D4E49CD" w14:textId="77777777" w:rsidR="005117FF" w:rsidRDefault="005117FF" w:rsidP="004B42EB">
            <w:pPr>
              <w:pStyle w:val="aff1"/>
              <w:spacing w:line="240" w:lineRule="auto"/>
              <w:ind w:firstLine="0"/>
              <w:jc w:val="center"/>
              <w:rPr>
                <w:szCs w:val="28"/>
                <w:lang w:val="uk-UA"/>
              </w:rPr>
            </w:pPr>
          </w:p>
        </w:tc>
        <w:tc>
          <w:tcPr>
            <w:tcW w:w="1275" w:type="dxa"/>
            <w:vAlign w:val="center"/>
          </w:tcPr>
          <w:p w14:paraId="2F721B36"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478AA302" w14:textId="77777777" w:rsidR="005117FF" w:rsidRDefault="005117FF" w:rsidP="004B42EB">
            <w:pPr>
              <w:pStyle w:val="aff1"/>
              <w:spacing w:line="240" w:lineRule="auto"/>
              <w:ind w:firstLine="0"/>
              <w:jc w:val="center"/>
              <w:rPr>
                <w:szCs w:val="28"/>
                <w:lang w:val="uk-UA"/>
              </w:rPr>
            </w:pPr>
          </w:p>
        </w:tc>
      </w:tr>
    </w:tbl>
    <w:p w14:paraId="080E7AB6" w14:textId="77777777" w:rsidR="005117FF" w:rsidRPr="007B7C99" w:rsidRDefault="005117FF" w:rsidP="007B7C99">
      <w:pPr>
        <w:suppressAutoHyphens/>
        <w:spacing w:after="0" w:line="240" w:lineRule="auto"/>
        <w:contextualSpacing/>
        <w:jc w:val="both"/>
        <w:rPr>
          <w:rFonts w:ascii="Times New Roman" w:hAnsi="Times New Roman" w:cs="Times New Roman"/>
          <w:sz w:val="28"/>
          <w:szCs w:val="28"/>
          <w:lang w:val="uk-UA"/>
        </w:rPr>
      </w:pPr>
    </w:p>
    <w:p w14:paraId="2E864633" w14:textId="77777777" w:rsidR="005117FF" w:rsidRDefault="005117FF" w:rsidP="005117FF">
      <w:pPr>
        <w:pStyle w:val="aff1"/>
        <w:spacing w:line="240" w:lineRule="auto"/>
        <w:ind w:firstLine="0"/>
        <w:rPr>
          <w:szCs w:val="28"/>
          <w:lang w:val="uk-UA"/>
        </w:rPr>
      </w:pPr>
      <w:r>
        <w:rPr>
          <w:szCs w:val="28"/>
          <w:lang w:val="uk-UA"/>
        </w:rPr>
        <w:t xml:space="preserve">Дата видачі завдання: </w:t>
      </w:r>
      <w:r w:rsidRPr="001D5778">
        <w:rPr>
          <w:szCs w:val="28"/>
          <w:lang w:val="uk-UA"/>
        </w:rPr>
        <w:t>"</w:t>
      </w:r>
      <w:r w:rsidR="001D5778" w:rsidRPr="001D5778">
        <w:rPr>
          <w:szCs w:val="28"/>
          <w:lang w:val="uk-UA"/>
        </w:rPr>
        <w:t>20</w:t>
      </w:r>
      <w:r w:rsidRPr="001D5778">
        <w:rPr>
          <w:szCs w:val="28"/>
          <w:lang w:val="uk-UA"/>
        </w:rPr>
        <w:t>"</w:t>
      </w:r>
      <w:r w:rsidRPr="00AB668A">
        <w:rPr>
          <w:szCs w:val="28"/>
          <w:lang w:val="uk-UA"/>
        </w:rPr>
        <w:t xml:space="preserve"> </w:t>
      </w:r>
      <w:r>
        <w:rPr>
          <w:szCs w:val="28"/>
          <w:lang w:val="uk-UA"/>
        </w:rPr>
        <w:t>травня</w:t>
      </w:r>
      <w:r w:rsidRPr="00AB668A">
        <w:rPr>
          <w:szCs w:val="28"/>
          <w:lang w:val="uk-UA"/>
        </w:rPr>
        <w:t xml:space="preserve"> </w:t>
      </w:r>
      <w:r>
        <w:rPr>
          <w:szCs w:val="28"/>
          <w:lang w:val="uk-UA"/>
        </w:rPr>
        <w:t>2021</w:t>
      </w:r>
      <w:r w:rsidRPr="00AB668A">
        <w:rPr>
          <w:szCs w:val="28"/>
          <w:lang w:val="uk-UA"/>
        </w:rPr>
        <w:t xml:space="preserve"> року</w:t>
      </w:r>
    </w:p>
    <w:p w14:paraId="703FE133" w14:textId="77777777" w:rsidR="005117FF" w:rsidRDefault="005117FF">
      <w:pPr>
        <w:rPr>
          <w:lang w:val="uk-UA"/>
        </w:rPr>
      </w:pPr>
    </w:p>
    <w:p w14:paraId="5DAF5717" w14:textId="77777777" w:rsidR="002808C3" w:rsidRDefault="002808C3">
      <w:pPr>
        <w:rPr>
          <w:lang w:val="uk-UA"/>
        </w:rPr>
      </w:pPr>
      <w:r w:rsidRPr="0030205F">
        <w:rPr>
          <w:lang w:val="uk-UA"/>
        </w:rPr>
        <w:br w:type="page"/>
      </w:r>
    </w:p>
    <w:p w14:paraId="2AACE70C" w14:textId="77777777" w:rsidR="005117FF" w:rsidRDefault="005117FF" w:rsidP="005517B9">
      <w:pPr>
        <w:pStyle w:val="aff7"/>
      </w:pPr>
      <w:r>
        <w:lastRenderedPageBreak/>
        <w:t>Календарний план</w:t>
      </w:r>
    </w:p>
    <w:p w14:paraId="46287B18" w14:textId="77777777" w:rsidR="005117FF" w:rsidRDefault="005117FF" w:rsidP="005117FF">
      <w:pPr>
        <w:pStyle w:val="af"/>
      </w:pPr>
    </w:p>
    <w:tbl>
      <w:tblPr>
        <w:tblStyle w:val="afa"/>
        <w:tblW w:w="9720" w:type="dxa"/>
        <w:jc w:val="center"/>
        <w:tblLook w:val="04A0" w:firstRow="1" w:lastRow="0" w:firstColumn="1" w:lastColumn="0" w:noHBand="0" w:noVBand="1"/>
      </w:tblPr>
      <w:tblGrid>
        <w:gridCol w:w="709"/>
        <w:gridCol w:w="5832"/>
        <w:gridCol w:w="1819"/>
        <w:gridCol w:w="1360"/>
      </w:tblGrid>
      <w:tr w:rsidR="005117FF" w14:paraId="515EBBD2" w14:textId="77777777" w:rsidTr="005117FF">
        <w:trPr>
          <w:jc w:val="center"/>
        </w:trPr>
        <w:tc>
          <w:tcPr>
            <w:tcW w:w="709" w:type="dxa"/>
            <w:vAlign w:val="center"/>
          </w:tcPr>
          <w:p w14:paraId="1A07295A" w14:textId="77777777" w:rsidR="005117FF" w:rsidRDefault="005117FF" w:rsidP="004B42EB">
            <w:pPr>
              <w:pStyle w:val="aff1"/>
              <w:spacing w:line="240" w:lineRule="auto"/>
              <w:ind w:firstLine="0"/>
              <w:jc w:val="center"/>
              <w:rPr>
                <w:szCs w:val="28"/>
                <w:lang w:val="uk-UA"/>
              </w:rPr>
            </w:pPr>
            <w:r>
              <w:rPr>
                <w:szCs w:val="28"/>
                <w:lang w:val="uk-UA"/>
              </w:rPr>
              <w:t>№ з/п</w:t>
            </w:r>
          </w:p>
        </w:tc>
        <w:tc>
          <w:tcPr>
            <w:tcW w:w="5832" w:type="dxa"/>
            <w:vAlign w:val="center"/>
          </w:tcPr>
          <w:p w14:paraId="1FCA2F2C" w14:textId="77777777" w:rsidR="005117FF" w:rsidRDefault="005117FF" w:rsidP="004B42EB">
            <w:pPr>
              <w:pStyle w:val="aff1"/>
              <w:spacing w:line="240" w:lineRule="auto"/>
              <w:ind w:firstLine="0"/>
              <w:jc w:val="center"/>
              <w:rPr>
                <w:szCs w:val="28"/>
                <w:lang w:val="uk-UA"/>
              </w:rPr>
            </w:pPr>
            <w:r w:rsidRPr="00AB668A">
              <w:rPr>
                <w:szCs w:val="28"/>
                <w:lang w:val="uk-UA"/>
              </w:rPr>
              <w:t xml:space="preserve">Назва етапів дипломного </w:t>
            </w:r>
            <w:r>
              <w:rPr>
                <w:szCs w:val="28"/>
                <w:lang w:val="uk-UA"/>
              </w:rPr>
              <w:t>проект</w:t>
            </w:r>
            <w:r w:rsidRPr="00AB668A">
              <w:rPr>
                <w:szCs w:val="28"/>
                <w:lang w:val="uk-UA"/>
              </w:rPr>
              <w:t>у</w:t>
            </w:r>
          </w:p>
        </w:tc>
        <w:tc>
          <w:tcPr>
            <w:tcW w:w="1819" w:type="dxa"/>
            <w:vAlign w:val="center"/>
          </w:tcPr>
          <w:p w14:paraId="2A807DC8" w14:textId="77777777" w:rsidR="005117FF" w:rsidRDefault="005117FF" w:rsidP="004B42EB">
            <w:pPr>
              <w:pStyle w:val="aff1"/>
              <w:spacing w:line="240" w:lineRule="auto"/>
              <w:ind w:firstLine="0"/>
              <w:jc w:val="center"/>
              <w:rPr>
                <w:szCs w:val="28"/>
                <w:lang w:val="uk-UA"/>
              </w:rPr>
            </w:pPr>
            <w:r w:rsidRPr="00AB668A">
              <w:rPr>
                <w:spacing w:val="-20"/>
                <w:szCs w:val="28"/>
                <w:lang w:val="uk-UA"/>
              </w:rPr>
              <w:t>Строк виконання</w:t>
            </w:r>
            <w:r w:rsidRPr="00AB668A">
              <w:rPr>
                <w:szCs w:val="28"/>
                <w:lang w:val="uk-UA"/>
              </w:rPr>
              <w:t xml:space="preserve"> етапів роботи</w:t>
            </w:r>
          </w:p>
        </w:tc>
        <w:tc>
          <w:tcPr>
            <w:tcW w:w="1360" w:type="dxa"/>
            <w:vAlign w:val="center"/>
          </w:tcPr>
          <w:p w14:paraId="1E66307C" w14:textId="77777777" w:rsidR="005117FF" w:rsidRDefault="005117FF" w:rsidP="004B42EB">
            <w:pPr>
              <w:pStyle w:val="aff1"/>
              <w:spacing w:line="240" w:lineRule="auto"/>
              <w:ind w:firstLine="0"/>
              <w:jc w:val="center"/>
              <w:rPr>
                <w:szCs w:val="28"/>
                <w:lang w:val="uk-UA"/>
              </w:rPr>
            </w:pPr>
            <w:r>
              <w:rPr>
                <w:szCs w:val="28"/>
                <w:lang w:val="uk-UA"/>
              </w:rPr>
              <w:t>Примітка</w:t>
            </w:r>
          </w:p>
        </w:tc>
      </w:tr>
      <w:tr w:rsidR="005117FF" w14:paraId="2436B0F2" w14:textId="77777777" w:rsidTr="005117FF">
        <w:trPr>
          <w:jc w:val="center"/>
        </w:trPr>
        <w:tc>
          <w:tcPr>
            <w:tcW w:w="709" w:type="dxa"/>
            <w:vAlign w:val="center"/>
          </w:tcPr>
          <w:p w14:paraId="3A5838A9"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5828F46" w14:textId="77777777" w:rsidR="005117FF" w:rsidRDefault="005117FF" w:rsidP="004B42EB">
            <w:pPr>
              <w:pStyle w:val="aff1"/>
              <w:spacing w:line="240" w:lineRule="auto"/>
              <w:ind w:firstLine="0"/>
              <w:jc w:val="left"/>
              <w:rPr>
                <w:szCs w:val="28"/>
                <w:lang w:val="uk-UA"/>
              </w:rPr>
            </w:pPr>
            <w:r w:rsidRPr="00AB668A">
              <w:rPr>
                <w:szCs w:val="28"/>
                <w:lang w:val="uk-UA"/>
              </w:rPr>
              <w:t>Вивчення рекомендованих джерел інформації</w:t>
            </w:r>
          </w:p>
        </w:tc>
        <w:tc>
          <w:tcPr>
            <w:tcW w:w="1819" w:type="dxa"/>
          </w:tcPr>
          <w:p w14:paraId="5CBF4F23" w14:textId="77777777" w:rsidR="005117FF" w:rsidRDefault="005117FF" w:rsidP="004B42EB">
            <w:pPr>
              <w:pStyle w:val="aff1"/>
              <w:spacing w:line="240" w:lineRule="auto"/>
              <w:ind w:firstLine="0"/>
              <w:jc w:val="center"/>
              <w:rPr>
                <w:szCs w:val="28"/>
                <w:lang w:val="uk-UA"/>
              </w:rPr>
            </w:pPr>
            <w:r w:rsidRPr="00036543">
              <w:t>22.05.2021 р.</w:t>
            </w:r>
          </w:p>
        </w:tc>
        <w:tc>
          <w:tcPr>
            <w:tcW w:w="1360" w:type="dxa"/>
            <w:vAlign w:val="center"/>
          </w:tcPr>
          <w:p w14:paraId="324BE255" w14:textId="77777777" w:rsidR="005117FF" w:rsidRDefault="005117FF" w:rsidP="004B42EB">
            <w:pPr>
              <w:pStyle w:val="aff1"/>
              <w:spacing w:line="240" w:lineRule="auto"/>
              <w:ind w:firstLine="0"/>
              <w:jc w:val="center"/>
              <w:rPr>
                <w:szCs w:val="28"/>
                <w:lang w:val="uk-UA"/>
              </w:rPr>
            </w:pPr>
          </w:p>
        </w:tc>
      </w:tr>
      <w:tr w:rsidR="005117FF" w14:paraId="3C077811" w14:textId="77777777" w:rsidTr="005117FF">
        <w:trPr>
          <w:jc w:val="center"/>
        </w:trPr>
        <w:tc>
          <w:tcPr>
            <w:tcW w:w="709" w:type="dxa"/>
            <w:vAlign w:val="center"/>
          </w:tcPr>
          <w:p w14:paraId="612EF420"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1586303" w14:textId="77777777" w:rsidR="005117FF" w:rsidRDefault="005117FF" w:rsidP="004B42EB">
            <w:pPr>
              <w:pStyle w:val="aff1"/>
              <w:spacing w:line="240" w:lineRule="auto"/>
              <w:ind w:firstLine="0"/>
              <w:jc w:val="left"/>
              <w:rPr>
                <w:szCs w:val="28"/>
                <w:lang w:val="uk-UA"/>
              </w:rPr>
            </w:pPr>
            <w:r w:rsidRPr="00AB668A">
              <w:rPr>
                <w:szCs w:val="28"/>
                <w:lang w:val="uk-UA"/>
              </w:rPr>
              <w:t>Аналіз сучасного стану розв’язання задач</w:t>
            </w:r>
          </w:p>
        </w:tc>
        <w:tc>
          <w:tcPr>
            <w:tcW w:w="1819" w:type="dxa"/>
          </w:tcPr>
          <w:p w14:paraId="16DB5FCE" w14:textId="77777777" w:rsidR="005117FF" w:rsidRPr="00020109" w:rsidRDefault="005117FF" w:rsidP="004B42EB">
            <w:pPr>
              <w:pStyle w:val="aff1"/>
              <w:spacing w:line="240" w:lineRule="auto"/>
              <w:ind w:firstLine="0"/>
              <w:jc w:val="center"/>
              <w:rPr>
                <w:szCs w:val="28"/>
                <w:lang w:val="uk-UA"/>
              </w:rPr>
            </w:pPr>
            <w:r w:rsidRPr="00036543">
              <w:t>24.05.2021 р.</w:t>
            </w:r>
          </w:p>
        </w:tc>
        <w:tc>
          <w:tcPr>
            <w:tcW w:w="1360" w:type="dxa"/>
            <w:vAlign w:val="center"/>
          </w:tcPr>
          <w:p w14:paraId="78F72305" w14:textId="77777777" w:rsidR="005117FF" w:rsidRDefault="005117FF" w:rsidP="004B42EB">
            <w:pPr>
              <w:pStyle w:val="aff1"/>
              <w:spacing w:line="240" w:lineRule="auto"/>
              <w:ind w:firstLine="0"/>
              <w:jc w:val="center"/>
              <w:rPr>
                <w:szCs w:val="28"/>
                <w:lang w:val="uk-UA"/>
              </w:rPr>
            </w:pPr>
          </w:p>
        </w:tc>
      </w:tr>
      <w:tr w:rsidR="005117FF" w14:paraId="124B50B2" w14:textId="77777777" w:rsidTr="005117FF">
        <w:trPr>
          <w:jc w:val="center"/>
        </w:trPr>
        <w:tc>
          <w:tcPr>
            <w:tcW w:w="709" w:type="dxa"/>
            <w:vAlign w:val="center"/>
          </w:tcPr>
          <w:p w14:paraId="05960AC2"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8275B23" w14:textId="77777777" w:rsidR="005117FF" w:rsidRDefault="005117FF" w:rsidP="004B42EB">
            <w:pPr>
              <w:pStyle w:val="aff1"/>
              <w:spacing w:line="240" w:lineRule="auto"/>
              <w:ind w:firstLine="0"/>
              <w:jc w:val="left"/>
              <w:rPr>
                <w:szCs w:val="28"/>
                <w:lang w:val="uk-UA"/>
              </w:rPr>
            </w:pPr>
            <w:r w:rsidRPr="00AB668A">
              <w:rPr>
                <w:szCs w:val="28"/>
                <w:lang w:val="uk-UA"/>
              </w:rPr>
              <w:t>Постановка та формалізація задачі</w:t>
            </w:r>
          </w:p>
        </w:tc>
        <w:tc>
          <w:tcPr>
            <w:tcW w:w="1819" w:type="dxa"/>
          </w:tcPr>
          <w:p w14:paraId="48E0436D" w14:textId="77777777" w:rsidR="005117FF" w:rsidRPr="00020109" w:rsidRDefault="005117FF" w:rsidP="004B42EB">
            <w:pPr>
              <w:pStyle w:val="aff1"/>
              <w:spacing w:line="240" w:lineRule="auto"/>
              <w:ind w:firstLine="0"/>
              <w:jc w:val="center"/>
              <w:rPr>
                <w:szCs w:val="28"/>
                <w:lang w:val="uk-UA"/>
              </w:rPr>
            </w:pPr>
            <w:r w:rsidRPr="00036543">
              <w:t>25.05.2021 р.</w:t>
            </w:r>
          </w:p>
        </w:tc>
        <w:tc>
          <w:tcPr>
            <w:tcW w:w="1360" w:type="dxa"/>
            <w:vAlign w:val="center"/>
          </w:tcPr>
          <w:p w14:paraId="5E879426" w14:textId="77777777" w:rsidR="005117FF" w:rsidRDefault="005117FF" w:rsidP="004B42EB">
            <w:pPr>
              <w:pStyle w:val="aff1"/>
              <w:spacing w:line="240" w:lineRule="auto"/>
              <w:ind w:firstLine="0"/>
              <w:jc w:val="center"/>
              <w:rPr>
                <w:szCs w:val="28"/>
                <w:lang w:val="uk-UA"/>
              </w:rPr>
            </w:pPr>
          </w:p>
        </w:tc>
      </w:tr>
      <w:tr w:rsidR="005117FF" w14:paraId="0698CF37" w14:textId="77777777" w:rsidTr="005117FF">
        <w:trPr>
          <w:jc w:val="center"/>
        </w:trPr>
        <w:tc>
          <w:tcPr>
            <w:tcW w:w="709" w:type="dxa"/>
            <w:vAlign w:val="center"/>
          </w:tcPr>
          <w:p w14:paraId="6E637CCD"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9B7B0E4" w14:textId="77777777" w:rsidR="005117FF" w:rsidRDefault="005117FF" w:rsidP="004B42EB">
            <w:pPr>
              <w:pStyle w:val="aff1"/>
              <w:spacing w:line="240" w:lineRule="auto"/>
              <w:ind w:firstLine="0"/>
              <w:jc w:val="left"/>
              <w:rPr>
                <w:szCs w:val="28"/>
                <w:lang w:val="uk-UA"/>
              </w:rPr>
            </w:pPr>
            <w:r w:rsidRPr="00AB668A">
              <w:rPr>
                <w:szCs w:val="28"/>
                <w:lang w:val="uk-UA"/>
              </w:rPr>
              <w:t>Розробка інформаційного забезпечення</w:t>
            </w:r>
          </w:p>
        </w:tc>
        <w:tc>
          <w:tcPr>
            <w:tcW w:w="1819" w:type="dxa"/>
          </w:tcPr>
          <w:p w14:paraId="170A14BD" w14:textId="77777777" w:rsidR="005117FF" w:rsidRPr="00020109" w:rsidRDefault="005117FF" w:rsidP="004B42EB">
            <w:pPr>
              <w:pStyle w:val="aff1"/>
              <w:spacing w:line="240" w:lineRule="auto"/>
              <w:ind w:firstLine="0"/>
              <w:jc w:val="center"/>
              <w:rPr>
                <w:szCs w:val="28"/>
                <w:lang w:val="uk-UA"/>
              </w:rPr>
            </w:pPr>
            <w:r w:rsidRPr="00036543">
              <w:t>27.05.2021 р.</w:t>
            </w:r>
          </w:p>
        </w:tc>
        <w:tc>
          <w:tcPr>
            <w:tcW w:w="1360" w:type="dxa"/>
            <w:vAlign w:val="center"/>
          </w:tcPr>
          <w:p w14:paraId="78CA5E83" w14:textId="77777777" w:rsidR="005117FF" w:rsidRDefault="005117FF" w:rsidP="004B42EB">
            <w:pPr>
              <w:pStyle w:val="aff1"/>
              <w:spacing w:line="240" w:lineRule="auto"/>
              <w:ind w:firstLine="0"/>
              <w:jc w:val="center"/>
              <w:rPr>
                <w:szCs w:val="28"/>
                <w:lang w:val="uk-UA"/>
              </w:rPr>
            </w:pPr>
          </w:p>
        </w:tc>
      </w:tr>
      <w:tr w:rsidR="005117FF" w14:paraId="0F506E4A" w14:textId="77777777" w:rsidTr="005117FF">
        <w:trPr>
          <w:jc w:val="center"/>
        </w:trPr>
        <w:tc>
          <w:tcPr>
            <w:tcW w:w="709" w:type="dxa"/>
            <w:vAlign w:val="center"/>
          </w:tcPr>
          <w:p w14:paraId="2F521BC4"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BFFFD2D" w14:textId="77777777" w:rsidR="005117FF" w:rsidRDefault="005117FF" w:rsidP="004B42EB">
            <w:pPr>
              <w:pStyle w:val="aff1"/>
              <w:spacing w:line="240" w:lineRule="auto"/>
              <w:ind w:firstLine="0"/>
              <w:jc w:val="left"/>
              <w:rPr>
                <w:szCs w:val="28"/>
                <w:lang w:val="uk-UA"/>
              </w:rPr>
            </w:pPr>
            <w:r w:rsidRPr="00AB668A">
              <w:rPr>
                <w:szCs w:val="28"/>
                <w:lang w:val="uk-UA"/>
              </w:rPr>
              <w:t>Алгоритмізація задачі</w:t>
            </w:r>
          </w:p>
        </w:tc>
        <w:tc>
          <w:tcPr>
            <w:tcW w:w="1819" w:type="dxa"/>
            <w:vAlign w:val="center"/>
          </w:tcPr>
          <w:p w14:paraId="26A0926C" w14:textId="77777777" w:rsidR="005117FF" w:rsidRPr="00020109" w:rsidRDefault="005117FF" w:rsidP="004B42EB">
            <w:pPr>
              <w:pStyle w:val="aff1"/>
              <w:spacing w:line="240" w:lineRule="auto"/>
              <w:ind w:firstLine="0"/>
              <w:jc w:val="center"/>
              <w:rPr>
                <w:szCs w:val="28"/>
                <w:lang w:val="uk-UA"/>
              </w:rPr>
            </w:pPr>
            <w:r w:rsidRPr="00020109">
              <w:rPr>
                <w:szCs w:val="28"/>
                <w:lang w:val="uk-UA"/>
              </w:rPr>
              <w:t>03.06.</w:t>
            </w:r>
            <w:r>
              <w:rPr>
                <w:szCs w:val="28"/>
                <w:lang w:val="uk-UA"/>
              </w:rPr>
              <w:t>2021</w:t>
            </w:r>
            <w:r w:rsidRPr="00020109">
              <w:rPr>
                <w:szCs w:val="28"/>
                <w:lang w:val="uk-UA"/>
              </w:rPr>
              <w:t xml:space="preserve"> р.</w:t>
            </w:r>
          </w:p>
        </w:tc>
        <w:tc>
          <w:tcPr>
            <w:tcW w:w="1360" w:type="dxa"/>
            <w:vAlign w:val="center"/>
          </w:tcPr>
          <w:p w14:paraId="791E0270" w14:textId="77777777" w:rsidR="005117FF" w:rsidRDefault="005117FF" w:rsidP="004B42EB">
            <w:pPr>
              <w:pStyle w:val="aff1"/>
              <w:spacing w:line="240" w:lineRule="auto"/>
              <w:ind w:firstLine="0"/>
              <w:jc w:val="center"/>
              <w:rPr>
                <w:szCs w:val="28"/>
                <w:lang w:val="uk-UA"/>
              </w:rPr>
            </w:pPr>
          </w:p>
        </w:tc>
      </w:tr>
      <w:tr w:rsidR="005117FF" w14:paraId="402592AF" w14:textId="77777777" w:rsidTr="005117FF">
        <w:trPr>
          <w:jc w:val="center"/>
        </w:trPr>
        <w:tc>
          <w:tcPr>
            <w:tcW w:w="709" w:type="dxa"/>
            <w:vAlign w:val="center"/>
          </w:tcPr>
          <w:p w14:paraId="1BA3BA11"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325E5F4" w14:textId="77777777" w:rsidR="005117FF" w:rsidRDefault="005117FF" w:rsidP="004B42EB">
            <w:pPr>
              <w:pStyle w:val="aff1"/>
              <w:spacing w:line="240" w:lineRule="auto"/>
              <w:ind w:firstLine="0"/>
              <w:jc w:val="left"/>
              <w:rPr>
                <w:szCs w:val="28"/>
                <w:lang w:val="uk-UA"/>
              </w:rPr>
            </w:pPr>
            <w:r w:rsidRPr="00AB668A">
              <w:rPr>
                <w:szCs w:val="28"/>
                <w:lang w:val="uk-UA"/>
              </w:rPr>
              <w:t>Обґрунтування використовуваних технічних засобів</w:t>
            </w:r>
          </w:p>
        </w:tc>
        <w:tc>
          <w:tcPr>
            <w:tcW w:w="1819" w:type="dxa"/>
            <w:vAlign w:val="center"/>
          </w:tcPr>
          <w:p w14:paraId="0FF3C24C" w14:textId="77777777" w:rsidR="005117FF" w:rsidRPr="00020109" w:rsidRDefault="005117FF" w:rsidP="004B42EB">
            <w:pPr>
              <w:pStyle w:val="aff1"/>
              <w:spacing w:line="240" w:lineRule="auto"/>
              <w:ind w:firstLine="0"/>
              <w:jc w:val="center"/>
              <w:rPr>
                <w:szCs w:val="28"/>
                <w:lang w:val="uk-UA"/>
              </w:rPr>
            </w:pPr>
            <w:r w:rsidRPr="00020109">
              <w:rPr>
                <w:szCs w:val="28"/>
                <w:lang w:val="uk-UA"/>
              </w:rPr>
              <w:t>04.06.</w:t>
            </w:r>
            <w:r>
              <w:rPr>
                <w:szCs w:val="28"/>
                <w:lang w:val="uk-UA"/>
              </w:rPr>
              <w:t>2021</w:t>
            </w:r>
            <w:r w:rsidRPr="00020109">
              <w:rPr>
                <w:szCs w:val="28"/>
                <w:lang w:val="uk-UA"/>
              </w:rPr>
              <w:t xml:space="preserve"> р.</w:t>
            </w:r>
          </w:p>
        </w:tc>
        <w:tc>
          <w:tcPr>
            <w:tcW w:w="1360" w:type="dxa"/>
            <w:vAlign w:val="center"/>
          </w:tcPr>
          <w:p w14:paraId="15718C71" w14:textId="77777777" w:rsidR="005117FF" w:rsidRDefault="005117FF" w:rsidP="004B42EB">
            <w:pPr>
              <w:pStyle w:val="aff1"/>
              <w:spacing w:line="240" w:lineRule="auto"/>
              <w:ind w:firstLine="0"/>
              <w:jc w:val="center"/>
              <w:rPr>
                <w:szCs w:val="28"/>
                <w:lang w:val="uk-UA"/>
              </w:rPr>
            </w:pPr>
          </w:p>
        </w:tc>
      </w:tr>
      <w:tr w:rsidR="005117FF" w14:paraId="7FC05DBF" w14:textId="77777777" w:rsidTr="005117FF">
        <w:trPr>
          <w:jc w:val="center"/>
        </w:trPr>
        <w:tc>
          <w:tcPr>
            <w:tcW w:w="709" w:type="dxa"/>
            <w:vAlign w:val="center"/>
          </w:tcPr>
          <w:p w14:paraId="7C790FEC"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4B64D475" w14:textId="77777777" w:rsidR="005117FF" w:rsidRDefault="005117FF" w:rsidP="004B42EB">
            <w:pPr>
              <w:pStyle w:val="aff1"/>
              <w:spacing w:line="240" w:lineRule="auto"/>
              <w:ind w:firstLine="0"/>
              <w:jc w:val="left"/>
              <w:rPr>
                <w:szCs w:val="28"/>
                <w:lang w:val="uk-UA"/>
              </w:rPr>
            </w:pPr>
            <w:r w:rsidRPr="00AB668A">
              <w:rPr>
                <w:szCs w:val="28"/>
                <w:lang w:val="uk-UA"/>
              </w:rPr>
              <w:t>Розробка програмного забезпечення</w:t>
            </w:r>
          </w:p>
        </w:tc>
        <w:tc>
          <w:tcPr>
            <w:tcW w:w="1819" w:type="dxa"/>
            <w:vAlign w:val="center"/>
          </w:tcPr>
          <w:p w14:paraId="763772EE" w14:textId="77777777" w:rsidR="005117FF" w:rsidRPr="00020109" w:rsidRDefault="005117FF" w:rsidP="004B42EB">
            <w:pPr>
              <w:pStyle w:val="aff1"/>
              <w:spacing w:line="240" w:lineRule="auto"/>
              <w:ind w:firstLine="0"/>
              <w:jc w:val="center"/>
              <w:rPr>
                <w:szCs w:val="28"/>
                <w:lang w:val="uk-UA"/>
              </w:rPr>
            </w:pPr>
            <w:r w:rsidRPr="00020109">
              <w:rPr>
                <w:szCs w:val="28"/>
                <w:lang w:val="uk-UA"/>
              </w:rPr>
              <w:t>05.06.</w:t>
            </w:r>
            <w:r>
              <w:rPr>
                <w:szCs w:val="28"/>
                <w:lang w:val="uk-UA"/>
              </w:rPr>
              <w:t>2021</w:t>
            </w:r>
            <w:r w:rsidRPr="00020109">
              <w:rPr>
                <w:szCs w:val="28"/>
                <w:lang w:val="uk-UA"/>
              </w:rPr>
              <w:t xml:space="preserve"> р.</w:t>
            </w:r>
          </w:p>
        </w:tc>
        <w:tc>
          <w:tcPr>
            <w:tcW w:w="1360" w:type="dxa"/>
            <w:vAlign w:val="center"/>
          </w:tcPr>
          <w:p w14:paraId="4840F9EA" w14:textId="77777777" w:rsidR="005117FF" w:rsidRDefault="005117FF" w:rsidP="004B42EB">
            <w:pPr>
              <w:pStyle w:val="aff1"/>
              <w:spacing w:line="240" w:lineRule="auto"/>
              <w:ind w:firstLine="0"/>
              <w:jc w:val="center"/>
              <w:rPr>
                <w:szCs w:val="28"/>
                <w:lang w:val="uk-UA"/>
              </w:rPr>
            </w:pPr>
          </w:p>
        </w:tc>
      </w:tr>
      <w:tr w:rsidR="005117FF" w14:paraId="42BF5C00" w14:textId="77777777" w:rsidTr="005117FF">
        <w:trPr>
          <w:jc w:val="center"/>
        </w:trPr>
        <w:tc>
          <w:tcPr>
            <w:tcW w:w="709" w:type="dxa"/>
            <w:vAlign w:val="center"/>
          </w:tcPr>
          <w:p w14:paraId="11D95D21"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5AD66E76" w14:textId="77777777" w:rsidR="005117FF" w:rsidRDefault="005117FF" w:rsidP="004B42EB">
            <w:pPr>
              <w:pStyle w:val="aff1"/>
              <w:spacing w:line="240" w:lineRule="auto"/>
              <w:ind w:firstLine="0"/>
              <w:jc w:val="left"/>
              <w:rPr>
                <w:szCs w:val="28"/>
                <w:lang w:val="uk-UA"/>
              </w:rPr>
            </w:pPr>
            <w:r w:rsidRPr="00AB668A">
              <w:rPr>
                <w:szCs w:val="28"/>
                <w:lang w:val="uk-UA"/>
              </w:rPr>
              <w:t>Налагодження програми</w:t>
            </w:r>
          </w:p>
        </w:tc>
        <w:tc>
          <w:tcPr>
            <w:tcW w:w="1819" w:type="dxa"/>
            <w:vAlign w:val="center"/>
          </w:tcPr>
          <w:p w14:paraId="6F589CE6" w14:textId="77777777" w:rsidR="005117FF" w:rsidRPr="00020109" w:rsidRDefault="005117FF" w:rsidP="004B42EB">
            <w:pPr>
              <w:pStyle w:val="aff1"/>
              <w:spacing w:line="240" w:lineRule="auto"/>
              <w:ind w:firstLine="0"/>
              <w:jc w:val="center"/>
              <w:rPr>
                <w:szCs w:val="28"/>
                <w:lang w:val="uk-UA"/>
              </w:rPr>
            </w:pPr>
            <w:r w:rsidRPr="00020109">
              <w:rPr>
                <w:szCs w:val="28"/>
                <w:lang w:val="uk-UA"/>
              </w:rPr>
              <w:t>06.06.</w:t>
            </w:r>
            <w:r>
              <w:rPr>
                <w:szCs w:val="28"/>
                <w:lang w:val="uk-UA"/>
              </w:rPr>
              <w:t>2021</w:t>
            </w:r>
            <w:r w:rsidRPr="00020109">
              <w:rPr>
                <w:szCs w:val="28"/>
                <w:lang w:val="uk-UA"/>
              </w:rPr>
              <w:t xml:space="preserve"> р.</w:t>
            </w:r>
          </w:p>
        </w:tc>
        <w:tc>
          <w:tcPr>
            <w:tcW w:w="1360" w:type="dxa"/>
            <w:vAlign w:val="center"/>
          </w:tcPr>
          <w:p w14:paraId="3588234F" w14:textId="77777777" w:rsidR="005117FF" w:rsidRDefault="005117FF" w:rsidP="004B42EB">
            <w:pPr>
              <w:pStyle w:val="aff1"/>
              <w:spacing w:line="240" w:lineRule="auto"/>
              <w:ind w:firstLine="0"/>
              <w:jc w:val="center"/>
              <w:rPr>
                <w:szCs w:val="28"/>
                <w:lang w:val="uk-UA"/>
              </w:rPr>
            </w:pPr>
          </w:p>
        </w:tc>
      </w:tr>
      <w:tr w:rsidR="005117FF" w14:paraId="14DFE840" w14:textId="77777777" w:rsidTr="005117FF">
        <w:trPr>
          <w:jc w:val="center"/>
        </w:trPr>
        <w:tc>
          <w:tcPr>
            <w:tcW w:w="709" w:type="dxa"/>
            <w:vAlign w:val="center"/>
          </w:tcPr>
          <w:p w14:paraId="42393EB9"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9280711" w14:textId="77777777" w:rsidR="005117FF" w:rsidRDefault="005117FF" w:rsidP="004B42EB">
            <w:pPr>
              <w:pStyle w:val="aff1"/>
              <w:spacing w:line="240" w:lineRule="auto"/>
              <w:ind w:firstLine="0"/>
              <w:jc w:val="left"/>
              <w:rPr>
                <w:szCs w:val="28"/>
                <w:lang w:val="uk-UA"/>
              </w:rPr>
            </w:pPr>
            <w:r w:rsidRPr="00AB668A">
              <w:rPr>
                <w:szCs w:val="28"/>
                <w:lang w:val="uk-UA"/>
              </w:rPr>
              <w:t>Вирішення питань економіки</w:t>
            </w:r>
          </w:p>
        </w:tc>
        <w:tc>
          <w:tcPr>
            <w:tcW w:w="1819" w:type="dxa"/>
            <w:vAlign w:val="center"/>
          </w:tcPr>
          <w:p w14:paraId="7FA3D211" w14:textId="77777777" w:rsidR="005117FF" w:rsidRPr="00020109" w:rsidRDefault="005117FF" w:rsidP="004B42EB">
            <w:pPr>
              <w:pStyle w:val="aff1"/>
              <w:spacing w:line="240" w:lineRule="auto"/>
              <w:ind w:firstLine="0"/>
              <w:jc w:val="center"/>
              <w:rPr>
                <w:szCs w:val="28"/>
                <w:lang w:val="uk-UA"/>
              </w:rPr>
            </w:pPr>
            <w:r w:rsidRPr="00020109">
              <w:rPr>
                <w:szCs w:val="28"/>
                <w:lang w:val="uk-UA"/>
              </w:rPr>
              <w:t>07.06.</w:t>
            </w:r>
            <w:r>
              <w:rPr>
                <w:szCs w:val="28"/>
                <w:lang w:val="uk-UA"/>
              </w:rPr>
              <w:t>2021</w:t>
            </w:r>
            <w:r w:rsidRPr="00020109">
              <w:rPr>
                <w:szCs w:val="28"/>
                <w:lang w:val="uk-UA"/>
              </w:rPr>
              <w:t xml:space="preserve"> р.</w:t>
            </w:r>
          </w:p>
        </w:tc>
        <w:tc>
          <w:tcPr>
            <w:tcW w:w="1360" w:type="dxa"/>
            <w:vAlign w:val="center"/>
          </w:tcPr>
          <w:p w14:paraId="4ABECD89" w14:textId="77777777" w:rsidR="005117FF" w:rsidRDefault="005117FF" w:rsidP="004B42EB">
            <w:pPr>
              <w:pStyle w:val="aff1"/>
              <w:spacing w:line="240" w:lineRule="auto"/>
              <w:ind w:firstLine="0"/>
              <w:jc w:val="center"/>
              <w:rPr>
                <w:szCs w:val="28"/>
                <w:lang w:val="uk-UA"/>
              </w:rPr>
            </w:pPr>
          </w:p>
        </w:tc>
      </w:tr>
      <w:tr w:rsidR="005117FF" w14:paraId="2E25E271" w14:textId="77777777" w:rsidTr="005117FF">
        <w:trPr>
          <w:jc w:val="center"/>
        </w:trPr>
        <w:tc>
          <w:tcPr>
            <w:tcW w:w="709" w:type="dxa"/>
            <w:vAlign w:val="center"/>
          </w:tcPr>
          <w:p w14:paraId="6CDD8CCE"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0A6FA576" w14:textId="77777777" w:rsidR="005117FF" w:rsidRDefault="005117FF" w:rsidP="004B42EB">
            <w:pPr>
              <w:pStyle w:val="aff1"/>
              <w:spacing w:line="240" w:lineRule="auto"/>
              <w:ind w:firstLine="0"/>
              <w:jc w:val="left"/>
              <w:rPr>
                <w:szCs w:val="28"/>
                <w:lang w:val="uk-UA"/>
              </w:rPr>
            </w:pPr>
            <w:r w:rsidRPr="00AB668A">
              <w:rPr>
                <w:szCs w:val="28"/>
                <w:lang w:val="uk-UA"/>
              </w:rPr>
              <w:t>Вирішення питань охорони праці</w:t>
            </w:r>
          </w:p>
        </w:tc>
        <w:tc>
          <w:tcPr>
            <w:tcW w:w="1819" w:type="dxa"/>
            <w:vAlign w:val="center"/>
          </w:tcPr>
          <w:p w14:paraId="782B659F" w14:textId="77777777" w:rsidR="005117FF" w:rsidRPr="00020109" w:rsidRDefault="005117FF" w:rsidP="004B42EB">
            <w:pPr>
              <w:pStyle w:val="aff1"/>
              <w:spacing w:line="240" w:lineRule="auto"/>
              <w:ind w:firstLine="0"/>
              <w:jc w:val="center"/>
              <w:rPr>
                <w:szCs w:val="28"/>
                <w:lang w:val="uk-UA"/>
              </w:rPr>
            </w:pPr>
            <w:r w:rsidRPr="00020109">
              <w:rPr>
                <w:szCs w:val="28"/>
                <w:lang w:val="uk-UA"/>
              </w:rPr>
              <w:t>10.06.</w:t>
            </w:r>
            <w:r>
              <w:rPr>
                <w:szCs w:val="28"/>
                <w:lang w:val="uk-UA"/>
              </w:rPr>
              <w:t>2021</w:t>
            </w:r>
            <w:r w:rsidRPr="00020109">
              <w:rPr>
                <w:szCs w:val="28"/>
                <w:lang w:val="uk-UA"/>
              </w:rPr>
              <w:t xml:space="preserve"> р.</w:t>
            </w:r>
          </w:p>
        </w:tc>
        <w:tc>
          <w:tcPr>
            <w:tcW w:w="1360" w:type="dxa"/>
            <w:vAlign w:val="center"/>
          </w:tcPr>
          <w:p w14:paraId="33E68916" w14:textId="77777777" w:rsidR="005117FF" w:rsidRDefault="005117FF" w:rsidP="004B42EB">
            <w:pPr>
              <w:pStyle w:val="aff1"/>
              <w:spacing w:line="240" w:lineRule="auto"/>
              <w:ind w:firstLine="0"/>
              <w:jc w:val="center"/>
              <w:rPr>
                <w:szCs w:val="28"/>
                <w:lang w:val="uk-UA"/>
              </w:rPr>
            </w:pPr>
          </w:p>
        </w:tc>
      </w:tr>
      <w:tr w:rsidR="005117FF" w14:paraId="6239EC90" w14:textId="77777777" w:rsidTr="005117FF">
        <w:trPr>
          <w:jc w:val="center"/>
        </w:trPr>
        <w:tc>
          <w:tcPr>
            <w:tcW w:w="709" w:type="dxa"/>
            <w:vAlign w:val="center"/>
          </w:tcPr>
          <w:p w14:paraId="7E6CCD88"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F15DB5C" w14:textId="77777777" w:rsidR="005117FF" w:rsidRDefault="005117FF" w:rsidP="004B42EB">
            <w:pPr>
              <w:pStyle w:val="aff1"/>
              <w:spacing w:line="240" w:lineRule="auto"/>
              <w:ind w:firstLine="0"/>
              <w:jc w:val="left"/>
              <w:rPr>
                <w:szCs w:val="28"/>
                <w:lang w:val="uk-UA"/>
              </w:rPr>
            </w:pPr>
            <w:r w:rsidRPr="00AB668A">
              <w:rPr>
                <w:szCs w:val="28"/>
                <w:lang w:val="uk-UA"/>
              </w:rPr>
              <w:t>Виконання графічних документів</w:t>
            </w:r>
          </w:p>
        </w:tc>
        <w:tc>
          <w:tcPr>
            <w:tcW w:w="1819" w:type="dxa"/>
            <w:vAlign w:val="center"/>
          </w:tcPr>
          <w:p w14:paraId="748D231F" w14:textId="77777777" w:rsidR="005117FF" w:rsidRPr="00020109" w:rsidRDefault="005117FF" w:rsidP="004B42EB">
            <w:pPr>
              <w:pStyle w:val="aff1"/>
              <w:spacing w:line="240" w:lineRule="auto"/>
              <w:ind w:firstLine="0"/>
              <w:jc w:val="center"/>
              <w:rPr>
                <w:szCs w:val="28"/>
                <w:lang w:val="uk-UA"/>
              </w:rPr>
            </w:pPr>
            <w:r w:rsidRPr="00020109">
              <w:rPr>
                <w:szCs w:val="28"/>
                <w:lang w:val="uk-UA"/>
              </w:rPr>
              <w:t>11.06.</w:t>
            </w:r>
            <w:r>
              <w:rPr>
                <w:szCs w:val="28"/>
                <w:lang w:val="uk-UA"/>
              </w:rPr>
              <w:t>2021</w:t>
            </w:r>
            <w:r w:rsidRPr="00020109">
              <w:rPr>
                <w:szCs w:val="28"/>
                <w:lang w:val="uk-UA"/>
              </w:rPr>
              <w:t xml:space="preserve"> р.</w:t>
            </w:r>
          </w:p>
        </w:tc>
        <w:tc>
          <w:tcPr>
            <w:tcW w:w="1360" w:type="dxa"/>
            <w:vAlign w:val="center"/>
          </w:tcPr>
          <w:p w14:paraId="65896022" w14:textId="77777777" w:rsidR="005117FF" w:rsidRDefault="005117FF" w:rsidP="004B42EB">
            <w:pPr>
              <w:pStyle w:val="aff1"/>
              <w:spacing w:line="240" w:lineRule="auto"/>
              <w:ind w:firstLine="0"/>
              <w:jc w:val="center"/>
              <w:rPr>
                <w:szCs w:val="28"/>
                <w:lang w:val="uk-UA"/>
              </w:rPr>
            </w:pPr>
          </w:p>
        </w:tc>
      </w:tr>
      <w:tr w:rsidR="005117FF" w14:paraId="1E298770" w14:textId="77777777" w:rsidTr="005117FF">
        <w:trPr>
          <w:jc w:val="center"/>
        </w:trPr>
        <w:tc>
          <w:tcPr>
            <w:tcW w:w="709" w:type="dxa"/>
            <w:vAlign w:val="center"/>
          </w:tcPr>
          <w:p w14:paraId="633545F3"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0DC95BDD" w14:textId="77777777" w:rsidR="005117FF" w:rsidRDefault="005117FF" w:rsidP="004B42EB">
            <w:pPr>
              <w:pStyle w:val="aff1"/>
              <w:spacing w:line="240" w:lineRule="auto"/>
              <w:ind w:firstLine="0"/>
              <w:jc w:val="left"/>
              <w:rPr>
                <w:szCs w:val="28"/>
                <w:lang w:val="uk-UA"/>
              </w:rPr>
            </w:pPr>
            <w:r w:rsidRPr="00AB668A">
              <w:rPr>
                <w:spacing w:val="-10"/>
                <w:szCs w:val="28"/>
                <w:lang w:val="uk-UA"/>
              </w:rPr>
              <w:t>Оформлення пояснювальної записки</w:t>
            </w:r>
          </w:p>
        </w:tc>
        <w:tc>
          <w:tcPr>
            <w:tcW w:w="1819" w:type="dxa"/>
            <w:vAlign w:val="center"/>
          </w:tcPr>
          <w:p w14:paraId="00D5E5EF" w14:textId="77777777" w:rsidR="005117FF" w:rsidRPr="00020109" w:rsidRDefault="005117FF" w:rsidP="004B42EB">
            <w:pPr>
              <w:pStyle w:val="aff1"/>
              <w:spacing w:line="240" w:lineRule="auto"/>
              <w:ind w:firstLine="0"/>
              <w:jc w:val="center"/>
              <w:rPr>
                <w:szCs w:val="28"/>
                <w:lang w:val="uk-UA"/>
              </w:rPr>
            </w:pPr>
            <w:r w:rsidRPr="00020109">
              <w:rPr>
                <w:szCs w:val="28"/>
                <w:lang w:val="uk-UA"/>
              </w:rPr>
              <w:t>12.06.</w:t>
            </w:r>
            <w:r>
              <w:rPr>
                <w:szCs w:val="28"/>
                <w:lang w:val="uk-UA"/>
              </w:rPr>
              <w:t>2021</w:t>
            </w:r>
            <w:r w:rsidRPr="00020109">
              <w:rPr>
                <w:szCs w:val="28"/>
                <w:lang w:val="uk-UA"/>
              </w:rPr>
              <w:t xml:space="preserve"> р.</w:t>
            </w:r>
          </w:p>
        </w:tc>
        <w:tc>
          <w:tcPr>
            <w:tcW w:w="1360" w:type="dxa"/>
            <w:vAlign w:val="center"/>
          </w:tcPr>
          <w:p w14:paraId="28E2C197" w14:textId="77777777" w:rsidR="005117FF" w:rsidRDefault="005117FF" w:rsidP="004B42EB">
            <w:pPr>
              <w:pStyle w:val="aff1"/>
              <w:spacing w:line="240" w:lineRule="auto"/>
              <w:ind w:firstLine="0"/>
              <w:jc w:val="center"/>
              <w:rPr>
                <w:szCs w:val="28"/>
                <w:lang w:val="uk-UA"/>
              </w:rPr>
            </w:pPr>
          </w:p>
        </w:tc>
      </w:tr>
      <w:tr w:rsidR="005117FF" w14:paraId="05DF544C" w14:textId="77777777" w:rsidTr="005117FF">
        <w:trPr>
          <w:jc w:val="center"/>
        </w:trPr>
        <w:tc>
          <w:tcPr>
            <w:tcW w:w="709" w:type="dxa"/>
            <w:vAlign w:val="center"/>
          </w:tcPr>
          <w:p w14:paraId="3A3DA0E7"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9528B81" w14:textId="77777777" w:rsidR="005117FF" w:rsidRDefault="005117FF" w:rsidP="004B42EB">
            <w:pPr>
              <w:pStyle w:val="aff1"/>
              <w:spacing w:line="240" w:lineRule="auto"/>
              <w:ind w:firstLine="0"/>
              <w:jc w:val="left"/>
              <w:rPr>
                <w:szCs w:val="28"/>
                <w:lang w:val="uk-UA"/>
              </w:rPr>
            </w:pPr>
            <w:r w:rsidRPr="00AB668A">
              <w:rPr>
                <w:szCs w:val="28"/>
                <w:lang w:val="uk-UA"/>
              </w:rPr>
              <w:t>Подання ДП на попередній захист</w:t>
            </w:r>
          </w:p>
        </w:tc>
        <w:tc>
          <w:tcPr>
            <w:tcW w:w="1819" w:type="dxa"/>
            <w:vAlign w:val="center"/>
          </w:tcPr>
          <w:p w14:paraId="1EBEC442" w14:textId="77777777" w:rsidR="005117FF" w:rsidRPr="00020109" w:rsidRDefault="005117FF" w:rsidP="004B42EB">
            <w:pPr>
              <w:pStyle w:val="aff1"/>
              <w:spacing w:line="240" w:lineRule="auto"/>
              <w:ind w:firstLine="0"/>
              <w:jc w:val="center"/>
              <w:rPr>
                <w:szCs w:val="28"/>
                <w:lang w:val="uk-UA"/>
              </w:rPr>
            </w:pPr>
            <w:r w:rsidRPr="00020109">
              <w:rPr>
                <w:szCs w:val="28"/>
                <w:lang w:val="uk-UA"/>
              </w:rPr>
              <w:t>13.06.</w:t>
            </w:r>
            <w:r>
              <w:rPr>
                <w:szCs w:val="28"/>
                <w:lang w:val="uk-UA"/>
              </w:rPr>
              <w:t>2021</w:t>
            </w:r>
            <w:r w:rsidRPr="00020109">
              <w:rPr>
                <w:szCs w:val="28"/>
                <w:lang w:val="uk-UA"/>
              </w:rPr>
              <w:t xml:space="preserve"> р.</w:t>
            </w:r>
          </w:p>
        </w:tc>
        <w:tc>
          <w:tcPr>
            <w:tcW w:w="1360" w:type="dxa"/>
            <w:vAlign w:val="center"/>
          </w:tcPr>
          <w:p w14:paraId="177BDD23" w14:textId="77777777" w:rsidR="005117FF" w:rsidRDefault="005117FF" w:rsidP="004B42EB">
            <w:pPr>
              <w:pStyle w:val="aff1"/>
              <w:spacing w:line="240" w:lineRule="auto"/>
              <w:ind w:firstLine="0"/>
              <w:jc w:val="center"/>
              <w:rPr>
                <w:szCs w:val="28"/>
                <w:lang w:val="uk-UA"/>
              </w:rPr>
            </w:pPr>
          </w:p>
        </w:tc>
      </w:tr>
      <w:tr w:rsidR="005117FF" w14:paraId="269D4B07" w14:textId="77777777" w:rsidTr="005117FF">
        <w:trPr>
          <w:jc w:val="center"/>
        </w:trPr>
        <w:tc>
          <w:tcPr>
            <w:tcW w:w="709" w:type="dxa"/>
            <w:vAlign w:val="center"/>
          </w:tcPr>
          <w:p w14:paraId="63B18D26"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D80C4B8" w14:textId="77777777" w:rsidR="005117FF" w:rsidRDefault="005117FF" w:rsidP="004B42EB">
            <w:pPr>
              <w:pStyle w:val="aff1"/>
              <w:spacing w:line="240" w:lineRule="auto"/>
              <w:ind w:firstLine="0"/>
              <w:jc w:val="left"/>
              <w:rPr>
                <w:szCs w:val="28"/>
                <w:lang w:val="uk-UA"/>
              </w:rPr>
            </w:pPr>
            <w:r w:rsidRPr="00AB668A">
              <w:rPr>
                <w:szCs w:val="28"/>
                <w:lang w:val="uk-UA"/>
              </w:rPr>
              <w:t>Подання ДП рецензенту</w:t>
            </w:r>
          </w:p>
        </w:tc>
        <w:tc>
          <w:tcPr>
            <w:tcW w:w="1819" w:type="dxa"/>
            <w:vAlign w:val="center"/>
          </w:tcPr>
          <w:p w14:paraId="40079F7C" w14:textId="77777777" w:rsidR="005117FF" w:rsidRPr="00020109" w:rsidRDefault="005117FF" w:rsidP="004B42EB">
            <w:pPr>
              <w:pStyle w:val="aff1"/>
              <w:spacing w:line="240" w:lineRule="auto"/>
              <w:ind w:firstLine="0"/>
              <w:jc w:val="center"/>
              <w:rPr>
                <w:szCs w:val="28"/>
                <w:lang w:val="uk-UA"/>
              </w:rPr>
            </w:pPr>
            <w:r w:rsidRPr="00020109">
              <w:rPr>
                <w:szCs w:val="28"/>
                <w:lang w:val="uk-UA"/>
              </w:rPr>
              <w:t>14.06.</w:t>
            </w:r>
            <w:r>
              <w:rPr>
                <w:szCs w:val="28"/>
                <w:lang w:val="uk-UA"/>
              </w:rPr>
              <w:t>2021</w:t>
            </w:r>
            <w:r w:rsidRPr="00020109">
              <w:rPr>
                <w:szCs w:val="28"/>
                <w:lang w:val="uk-UA"/>
              </w:rPr>
              <w:t xml:space="preserve"> р.</w:t>
            </w:r>
          </w:p>
        </w:tc>
        <w:tc>
          <w:tcPr>
            <w:tcW w:w="1360" w:type="dxa"/>
            <w:vAlign w:val="center"/>
          </w:tcPr>
          <w:p w14:paraId="7F7E2D50" w14:textId="77777777" w:rsidR="005117FF" w:rsidRDefault="005117FF" w:rsidP="004B42EB">
            <w:pPr>
              <w:pStyle w:val="aff1"/>
              <w:spacing w:line="240" w:lineRule="auto"/>
              <w:ind w:firstLine="0"/>
              <w:jc w:val="center"/>
              <w:rPr>
                <w:szCs w:val="28"/>
                <w:lang w:val="uk-UA"/>
              </w:rPr>
            </w:pPr>
          </w:p>
        </w:tc>
      </w:tr>
      <w:tr w:rsidR="005117FF" w14:paraId="294C655D" w14:textId="77777777" w:rsidTr="005117FF">
        <w:trPr>
          <w:jc w:val="center"/>
        </w:trPr>
        <w:tc>
          <w:tcPr>
            <w:tcW w:w="709" w:type="dxa"/>
            <w:vAlign w:val="center"/>
          </w:tcPr>
          <w:p w14:paraId="7B5413D8"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38A5089" w14:textId="77777777" w:rsidR="005117FF" w:rsidRDefault="005117FF" w:rsidP="004B42EB">
            <w:pPr>
              <w:pStyle w:val="aff1"/>
              <w:spacing w:line="240" w:lineRule="auto"/>
              <w:ind w:firstLine="0"/>
              <w:jc w:val="left"/>
              <w:rPr>
                <w:szCs w:val="28"/>
                <w:lang w:val="uk-UA"/>
              </w:rPr>
            </w:pPr>
            <w:r w:rsidRPr="00AB668A">
              <w:rPr>
                <w:szCs w:val="28"/>
                <w:lang w:val="uk-UA"/>
              </w:rPr>
              <w:t>Подання ДП на основний захист</w:t>
            </w:r>
          </w:p>
        </w:tc>
        <w:tc>
          <w:tcPr>
            <w:tcW w:w="1819" w:type="dxa"/>
            <w:vAlign w:val="center"/>
          </w:tcPr>
          <w:p w14:paraId="4C407667" w14:textId="77777777" w:rsidR="005117FF" w:rsidRPr="00020109" w:rsidRDefault="005117FF" w:rsidP="004B42EB">
            <w:pPr>
              <w:pStyle w:val="aff1"/>
              <w:spacing w:line="240" w:lineRule="auto"/>
              <w:ind w:firstLine="0"/>
              <w:jc w:val="center"/>
              <w:rPr>
                <w:szCs w:val="28"/>
                <w:lang w:val="uk-UA"/>
              </w:rPr>
            </w:pPr>
            <w:r w:rsidRPr="00020109">
              <w:rPr>
                <w:szCs w:val="28"/>
              </w:rPr>
              <w:t>17</w:t>
            </w:r>
            <w:r w:rsidRPr="00020109">
              <w:rPr>
                <w:szCs w:val="28"/>
                <w:lang w:val="uk-UA"/>
              </w:rPr>
              <w:t>.06.</w:t>
            </w:r>
            <w:r>
              <w:rPr>
                <w:szCs w:val="28"/>
                <w:lang w:val="uk-UA"/>
              </w:rPr>
              <w:t>2021</w:t>
            </w:r>
            <w:r w:rsidRPr="00020109">
              <w:rPr>
                <w:szCs w:val="28"/>
                <w:lang w:val="uk-UA"/>
              </w:rPr>
              <w:t xml:space="preserve"> р.</w:t>
            </w:r>
          </w:p>
        </w:tc>
        <w:tc>
          <w:tcPr>
            <w:tcW w:w="1360" w:type="dxa"/>
            <w:vAlign w:val="center"/>
          </w:tcPr>
          <w:p w14:paraId="600B3711" w14:textId="77777777" w:rsidR="005117FF" w:rsidRDefault="005117FF" w:rsidP="004B42EB">
            <w:pPr>
              <w:pStyle w:val="aff1"/>
              <w:spacing w:line="240" w:lineRule="auto"/>
              <w:ind w:firstLine="0"/>
              <w:jc w:val="center"/>
              <w:rPr>
                <w:szCs w:val="28"/>
                <w:lang w:val="uk-UA"/>
              </w:rPr>
            </w:pPr>
          </w:p>
        </w:tc>
      </w:tr>
    </w:tbl>
    <w:p w14:paraId="72D9609F" w14:textId="77777777" w:rsidR="004271F1" w:rsidRDefault="004271F1" w:rsidP="004271F1">
      <w:pPr>
        <w:pStyle w:val="aff1"/>
        <w:spacing w:line="240" w:lineRule="auto"/>
        <w:ind w:firstLine="0"/>
        <w:jc w:val="center"/>
        <w:rPr>
          <w:szCs w:val="28"/>
          <w:lang w:val="uk-UA"/>
        </w:rPr>
      </w:pPr>
    </w:p>
    <w:p w14:paraId="185CAAAD" w14:textId="77777777" w:rsidR="004271F1" w:rsidRDefault="004271F1" w:rsidP="004271F1">
      <w:pPr>
        <w:pStyle w:val="aff1"/>
        <w:spacing w:line="240" w:lineRule="auto"/>
        <w:ind w:firstLine="0"/>
        <w:jc w:val="center"/>
        <w:rPr>
          <w:szCs w:val="28"/>
          <w:lang w:val="uk-UA"/>
        </w:rPr>
      </w:pPr>
    </w:p>
    <w:p w14:paraId="360C6C84" w14:textId="77777777" w:rsidR="004271F1" w:rsidRDefault="004271F1" w:rsidP="004271F1">
      <w:pPr>
        <w:pStyle w:val="aff1"/>
        <w:spacing w:line="240" w:lineRule="auto"/>
        <w:ind w:firstLine="0"/>
        <w:jc w:val="center"/>
        <w:rPr>
          <w:szCs w:val="28"/>
          <w:lang w:val="uk-UA"/>
        </w:rPr>
      </w:pPr>
    </w:p>
    <w:p w14:paraId="15ABCA3D" w14:textId="77777777" w:rsidR="004271F1" w:rsidRDefault="004271F1" w:rsidP="004271F1">
      <w:pPr>
        <w:pStyle w:val="aff1"/>
        <w:spacing w:line="240" w:lineRule="auto"/>
        <w:ind w:firstLine="0"/>
        <w:jc w:val="center"/>
        <w:rPr>
          <w:szCs w:val="28"/>
          <w:lang w:val="uk-UA"/>
        </w:rPr>
      </w:pPr>
    </w:p>
    <w:p w14:paraId="7A7A482B" w14:textId="77777777" w:rsidR="004271F1" w:rsidRPr="00D66EB8"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Студент групи РПЗ-417</w:t>
      </w:r>
      <w:r>
        <w:rPr>
          <w:b/>
          <w:bCs/>
          <w:szCs w:val="28"/>
          <w:lang w:val="uk-UA"/>
        </w:rPr>
        <w:tab/>
      </w:r>
      <w:r>
        <w:rPr>
          <w:b/>
          <w:bCs/>
          <w:szCs w:val="28"/>
          <w:lang w:val="uk-UA"/>
        </w:rPr>
        <w:tab/>
      </w:r>
      <w:r>
        <w:rPr>
          <w:b/>
          <w:bCs/>
          <w:szCs w:val="28"/>
          <w:lang w:val="uk-UA"/>
        </w:rPr>
        <w:tab/>
        <w:t>Володимир ЮШКО</w:t>
      </w:r>
      <w:r w:rsidRPr="00F4424C">
        <w:rPr>
          <w:b/>
          <w:bCs/>
          <w:szCs w:val="28"/>
          <w:highlight w:val="yellow"/>
          <w:lang w:val="uk-UA"/>
        </w:rPr>
        <w:t xml:space="preserve"> </w:t>
      </w:r>
    </w:p>
    <w:p w14:paraId="402F9ACC" w14:textId="77777777" w:rsidR="004271F1" w:rsidRDefault="004271F1" w:rsidP="004271F1">
      <w:pPr>
        <w:pStyle w:val="aff1"/>
        <w:spacing w:line="240" w:lineRule="auto"/>
        <w:ind w:firstLine="0"/>
        <w:jc w:val="center"/>
        <w:rPr>
          <w:szCs w:val="28"/>
          <w:lang w:val="uk-UA"/>
        </w:rPr>
      </w:pPr>
    </w:p>
    <w:p w14:paraId="7D5263A4" w14:textId="77777777" w:rsidR="004271F1" w:rsidRDefault="004271F1" w:rsidP="004271F1">
      <w:pPr>
        <w:pStyle w:val="aff1"/>
        <w:spacing w:line="240" w:lineRule="auto"/>
        <w:ind w:firstLine="0"/>
        <w:jc w:val="center"/>
        <w:rPr>
          <w:szCs w:val="28"/>
          <w:lang w:val="uk-UA"/>
        </w:rPr>
      </w:pPr>
    </w:p>
    <w:p w14:paraId="5CC57B1E" w14:textId="77777777" w:rsidR="003E7387"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Керівник дипломного проекту</w:t>
      </w:r>
      <w:r>
        <w:rPr>
          <w:b/>
          <w:bCs/>
          <w:szCs w:val="28"/>
          <w:lang w:val="uk-UA"/>
        </w:rPr>
        <w:tab/>
      </w:r>
      <w:r>
        <w:rPr>
          <w:b/>
          <w:bCs/>
          <w:szCs w:val="28"/>
          <w:lang w:val="uk-UA"/>
        </w:rPr>
        <w:tab/>
      </w:r>
      <w:r>
        <w:rPr>
          <w:b/>
          <w:bCs/>
          <w:szCs w:val="28"/>
          <w:lang w:val="uk-UA"/>
        </w:rPr>
        <w:tab/>
        <w:t>Росіца МАНЄВА</w:t>
      </w:r>
    </w:p>
    <w:p w14:paraId="1F112782" w14:textId="77777777" w:rsidR="003E7387" w:rsidRDefault="003E7387">
      <w:pPr>
        <w:rPr>
          <w:rFonts w:ascii="Times New Roman" w:hAnsi="Times New Roman"/>
          <w:b/>
          <w:bCs/>
          <w:sz w:val="28"/>
          <w:szCs w:val="28"/>
          <w:lang w:val="uk-UA"/>
        </w:rPr>
      </w:pPr>
      <w:r>
        <w:rPr>
          <w:b/>
          <w:bCs/>
          <w:szCs w:val="28"/>
          <w:lang w:val="uk-UA"/>
        </w:rPr>
        <w:br w:type="page"/>
      </w:r>
    </w:p>
    <w:p w14:paraId="7025787F" w14:textId="77777777" w:rsidR="004271F1" w:rsidRDefault="003E7387" w:rsidP="005517B9">
      <w:pPr>
        <w:pStyle w:val="aff7"/>
      </w:pPr>
      <w:r w:rsidRPr="003E7387">
        <w:lastRenderedPageBreak/>
        <w:t>Реферат</w:t>
      </w:r>
    </w:p>
    <w:p w14:paraId="688C8AE8" w14:textId="77777777" w:rsidR="003E7387" w:rsidRDefault="003E7387" w:rsidP="003E7387">
      <w:pPr>
        <w:pStyle w:val="af"/>
      </w:pPr>
    </w:p>
    <w:p w14:paraId="72B9E056" w14:textId="77777777" w:rsidR="003E7387" w:rsidRDefault="003E7387" w:rsidP="003E7387">
      <w:pPr>
        <w:pStyle w:val="af"/>
      </w:pPr>
      <w:r>
        <w:t xml:space="preserve">Звіт про виконання </w:t>
      </w:r>
      <w:r w:rsidR="00934D80" w:rsidRPr="00934D80">
        <w:t>ДП: 77</w:t>
      </w:r>
      <w:r w:rsidR="00E31F65" w:rsidRPr="00934D80">
        <w:t xml:space="preserve"> с., </w:t>
      </w:r>
      <w:r w:rsidR="00E31F65" w:rsidRPr="00E31F65">
        <w:t>26 рис., 17</w:t>
      </w:r>
      <w:r w:rsidRPr="00E31F65">
        <w:t xml:space="preserve"> табл., 2 додатки, </w:t>
      </w:r>
      <w:r w:rsidR="00E31F65" w:rsidRPr="00E31F65">
        <w:t xml:space="preserve">10 </w:t>
      </w:r>
      <w:r w:rsidRPr="00E31F65">
        <w:t>джерел.</w:t>
      </w:r>
    </w:p>
    <w:p w14:paraId="5FE03F52" w14:textId="77777777" w:rsidR="003E7387" w:rsidRDefault="003E7387" w:rsidP="003E7387">
      <w:pPr>
        <w:pStyle w:val="af"/>
      </w:pPr>
    </w:p>
    <w:p w14:paraId="38EA2533" w14:textId="77777777" w:rsidR="003E7387" w:rsidRDefault="003E7387" w:rsidP="003E7387">
      <w:pPr>
        <w:pStyle w:val="af"/>
      </w:pPr>
      <w:r>
        <w:t>Ключові слова: БОТ, ШАБЛОН, РОЗРОБКА ПРОГРАМНОГО ЗАБЕЗПЕЧЕННЯ, ПОБУДОВА БАЗИ ДАНИХ, ТОЧКА БЕЗЗБИТКОВОСТІ, КОШТОРИСНА ВАРТІСТЬ</w:t>
      </w:r>
    </w:p>
    <w:p w14:paraId="09A1EB66" w14:textId="77777777" w:rsidR="003E7387" w:rsidRDefault="003E7387" w:rsidP="003E7387">
      <w:pPr>
        <w:pStyle w:val="af"/>
      </w:pPr>
    </w:p>
    <w:p w14:paraId="23D061AD" w14:textId="77777777" w:rsidR="003E7387" w:rsidRDefault="003E7387" w:rsidP="003E7387">
      <w:pPr>
        <w:pStyle w:val="af"/>
      </w:pPr>
      <w:bookmarkStart w:id="1" w:name="_Hlk74057449"/>
      <w:r>
        <w:t xml:space="preserve">Представлений проект присвячено розробці програмного та алгоритмічного забезпечення для розв’язання задачі з розробки </w:t>
      </w:r>
      <w:r w:rsidR="006A180B">
        <w:rPr>
          <w:lang w:val="en-US"/>
        </w:rPr>
        <w:t>Telegram</w:t>
      </w:r>
      <w:r w:rsidR="006A180B" w:rsidRPr="006A180B">
        <w:rPr>
          <w:lang w:val="ru-RU"/>
        </w:rPr>
        <w:t xml:space="preserve"> </w:t>
      </w:r>
      <w:r w:rsidR="006A180B">
        <w:t xml:space="preserve">бота для </w:t>
      </w:r>
      <w:r w:rsidR="00EB57A1">
        <w:t>створення шаблонів повідомлень</w:t>
      </w:r>
      <w:r>
        <w:t xml:space="preserve">. </w:t>
      </w:r>
    </w:p>
    <w:p w14:paraId="0C3FF77A" w14:textId="77777777" w:rsidR="003E7387" w:rsidRDefault="003E7387" w:rsidP="003E7387">
      <w:pPr>
        <w:pStyle w:val="af"/>
      </w:pPr>
      <w:r>
        <w:t xml:space="preserve">Розроблене програмне забезпечення дозволяє </w:t>
      </w:r>
      <w:r w:rsidR="00EB57A1">
        <w:t>створювати шаблони повідомлень та відтворювати їх</w:t>
      </w:r>
      <w:r>
        <w:t>.</w:t>
      </w:r>
    </w:p>
    <w:bookmarkEnd w:id="1"/>
    <w:p w14:paraId="0D05BDB1" w14:textId="77777777" w:rsidR="003E7387" w:rsidRDefault="003E7387" w:rsidP="003E7387">
      <w:pPr>
        <w:pStyle w:val="af"/>
      </w:pPr>
      <w:r>
        <w:t>На базі розглянутих моделей та алгоритмів розроблені база даних та програмне забезпечення, створені основні програмні документи, такі як технічне завдання та звіт до дипломного проекту.</w:t>
      </w:r>
    </w:p>
    <w:p w14:paraId="304AF5E2" w14:textId="77777777" w:rsidR="003E7387" w:rsidRDefault="003E7387" w:rsidP="003E7387">
      <w:pPr>
        <w:pStyle w:val="af"/>
      </w:pPr>
      <w:r>
        <w:t>Запропоновано техніко-економічний розрахунок, що дозволяє оцінити трудомісткість розробки, постійні та змінні витрати, пов’язані з розробкою програмного забезпечення.</w:t>
      </w:r>
    </w:p>
    <w:p w14:paraId="46C7BCFD" w14:textId="77777777" w:rsidR="003E7387" w:rsidRDefault="003E7387" w:rsidP="003E7387">
      <w:pPr>
        <w:pStyle w:val="af"/>
      </w:pPr>
      <w:r>
        <w:t>За рахунок застосування і сполучення професій забезпечується зниження чисельності працюючих, ріст продуктивності праці. Обґрунтований вибір способу розробки програмного засобу та кількості розповсюджених копій програмного забезпечення.</w:t>
      </w:r>
    </w:p>
    <w:p w14:paraId="77AA003C" w14:textId="77777777" w:rsidR="00F76FB4" w:rsidRDefault="00F76FB4">
      <w:pPr>
        <w:rPr>
          <w:rFonts w:ascii="Times New Roman" w:hAnsi="Times New Roman" w:cs="Times New Roman"/>
          <w:sz w:val="28"/>
          <w:szCs w:val="28"/>
          <w:lang w:val="uk-UA"/>
        </w:rPr>
      </w:pPr>
      <w:r>
        <w:br w:type="page"/>
      </w:r>
    </w:p>
    <w:p w14:paraId="4FD80531" w14:textId="77777777" w:rsidR="00F76FB4" w:rsidRDefault="00F76FB4" w:rsidP="005517B9">
      <w:pPr>
        <w:pStyle w:val="aff7"/>
      </w:pPr>
      <w:r w:rsidRPr="00F76FB4">
        <w:lastRenderedPageBreak/>
        <w:t>ABSTRACT</w:t>
      </w:r>
    </w:p>
    <w:p w14:paraId="2D4C0B55" w14:textId="77777777" w:rsidR="00F76FB4" w:rsidRDefault="00F76FB4" w:rsidP="00F76FB4">
      <w:pPr>
        <w:pStyle w:val="af"/>
      </w:pPr>
    </w:p>
    <w:p w14:paraId="595B903F" w14:textId="77777777" w:rsidR="00F76FB4" w:rsidRPr="00F76FB4" w:rsidRDefault="00F76FB4" w:rsidP="00F76FB4">
      <w:pPr>
        <w:pStyle w:val="af"/>
        <w:rPr>
          <w:lang w:val="en-US"/>
        </w:rPr>
      </w:pPr>
      <w:r w:rsidRPr="00F76FB4">
        <w:rPr>
          <w:lang w:val="en-US"/>
        </w:rPr>
        <w:t>Notes</w:t>
      </w:r>
      <w:r w:rsidRPr="00934D80">
        <w:rPr>
          <w:lang w:val="en-US"/>
        </w:rPr>
        <w:t xml:space="preserve">: </w:t>
      </w:r>
      <w:r w:rsidR="00934D80" w:rsidRPr="00934D80">
        <w:rPr>
          <w:lang w:val="en-US"/>
        </w:rPr>
        <w:t>77</w:t>
      </w:r>
      <w:r w:rsidR="00E31F65" w:rsidRPr="00934D80">
        <w:rPr>
          <w:lang w:val="en-US"/>
        </w:rPr>
        <w:t xml:space="preserve"> pp.,</w:t>
      </w:r>
      <w:r w:rsidR="00E31F65" w:rsidRPr="00E31F65">
        <w:rPr>
          <w:lang w:val="en-US"/>
        </w:rPr>
        <w:t xml:space="preserve"> 26 figs., 17</w:t>
      </w:r>
      <w:r w:rsidRPr="00E31F65">
        <w:rPr>
          <w:lang w:val="en-US"/>
        </w:rPr>
        <w:t xml:space="preserve"> tables, 2 annex, </w:t>
      </w:r>
      <w:r w:rsidR="00E31F65" w:rsidRPr="00E31F65">
        <w:t>10</w:t>
      </w:r>
      <w:r w:rsidRPr="00E31F65">
        <w:rPr>
          <w:lang w:val="en-US"/>
        </w:rPr>
        <w:t xml:space="preserve"> sources</w:t>
      </w:r>
    </w:p>
    <w:p w14:paraId="28B9AEF5" w14:textId="77777777" w:rsidR="00F76FB4" w:rsidRPr="00F76FB4" w:rsidRDefault="00F76FB4" w:rsidP="00F76FB4">
      <w:pPr>
        <w:pStyle w:val="af"/>
        <w:rPr>
          <w:lang w:val="en-US"/>
        </w:rPr>
      </w:pPr>
    </w:p>
    <w:p w14:paraId="7679C052" w14:textId="77777777" w:rsidR="00F76FB4" w:rsidRPr="00F76FB4" w:rsidRDefault="00F76FB4" w:rsidP="00F76FB4">
      <w:pPr>
        <w:pStyle w:val="af"/>
        <w:rPr>
          <w:lang w:val="en-US"/>
        </w:rPr>
      </w:pPr>
      <w:r w:rsidRPr="00F76FB4">
        <w:rPr>
          <w:lang w:val="en-US"/>
        </w:rPr>
        <w:t>Keywords: BOT, TEMPLATE, SOFTWARE DEVELOPMENT, DATABASE DEVELOPMENT, BREAK-FREE POINT, ESTIMATED COST</w:t>
      </w:r>
    </w:p>
    <w:p w14:paraId="37D40965" w14:textId="77777777" w:rsidR="00F76FB4" w:rsidRPr="00F76FB4" w:rsidRDefault="00F76FB4" w:rsidP="00F76FB4">
      <w:pPr>
        <w:pStyle w:val="af"/>
        <w:rPr>
          <w:lang w:val="en-US"/>
        </w:rPr>
      </w:pPr>
    </w:p>
    <w:p w14:paraId="5C79280E" w14:textId="77777777" w:rsidR="00F76FB4" w:rsidRPr="00F76FB4" w:rsidRDefault="00F76FB4" w:rsidP="00F76FB4">
      <w:pPr>
        <w:pStyle w:val="af"/>
        <w:rPr>
          <w:lang w:val="en-US"/>
        </w:rPr>
      </w:pPr>
      <w:r w:rsidRPr="00F76FB4">
        <w:rPr>
          <w:lang w:val="en-US"/>
        </w:rPr>
        <w:t>The presented project is devoted to the development of software and algorithms for solving the problem of developing a Telegram bot for creating message templates.</w:t>
      </w:r>
    </w:p>
    <w:p w14:paraId="2F027C0D" w14:textId="77777777" w:rsidR="00F76FB4" w:rsidRDefault="00F76FB4" w:rsidP="00F76FB4">
      <w:pPr>
        <w:pStyle w:val="af"/>
        <w:rPr>
          <w:lang w:val="en-US"/>
        </w:rPr>
      </w:pPr>
      <w:r w:rsidRPr="00F76FB4">
        <w:rPr>
          <w:lang w:val="en-US"/>
        </w:rPr>
        <w:t xml:space="preserve">Developed software allows you to create message templates and </w:t>
      </w:r>
      <w:r>
        <w:rPr>
          <w:lang w:val="en-US"/>
        </w:rPr>
        <w:t>use</w:t>
      </w:r>
      <w:r w:rsidRPr="00F76FB4">
        <w:rPr>
          <w:lang w:val="en-US"/>
        </w:rPr>
        <w:t xml:space="preserve"> them.</w:t>
      </w:r>
      <w:r>
        <w:rPr>
          <w:lang w:val="en-US"/>
        </w:rPr>
        <w:t xml:space="preserve"> </w:t>
      </w:r>
    </w:p>
    <w:p w14:paraId="0D5DC5D5" w14:textId="77777777" w:rsidR="00F76FB4" w:rsidRPr="00F76FB4" w:rsidRDefault="00F76FB4" w:rsidP="00F76FB4">
      <w:pPr>
        <w:pStyle w:val="af"/>
        <w:rPr>
          <w:lang w:val="en-US"/>
        </w:rPr>
      </w:pPr>
      <w:r w:rsidRPr="00F76FB4">
        <w:rPr>
          <w:lang w:val="en-US"/>
        </w:rPr>
        <w:t>On the basis of the considered models and algorithms the database and the software are developed, the basic program documents, such as the technical task and the report to the diploma project are created.</w:t>
      </w:r>
    </w:p>
    <w:p w14:paraId="617B3E50" w14:textId="77777777" w:rsidR="00F76FB4" w:rsidRPr="00F76FB4" w:rsidRDefault="00F76FB4" w:rsidP="00F76FB4">
      <w:pPr>
        <w:pStyle w:val="af"/>
        <w:rPr>
          <w:lang w:val="en-US"/>
        </w:rPr>
      </w:pPr>
      <w:r w:rsidRPr="00F76FB4">
        <w:rPr>
          <w:lang w:val="en-US"/>
        </w:rPr>
        <w:t>A feasibility study is proposed, which allows you to estimate the complexity, fixed and variable costs associated with software development.</w:t>
      </w:r>
    </w:p>
    <w:p w14:paraId="50127D45" w14:textId="77777777" w:rsidR="00D65B2A" w:rsidRDefault="00F76FB4" w:rsidP="00D65B2A">
      <w:pPr>
        <w:pStyle w:val="af"/>
        <w:rPr>
          <w:lang w:val="en-US"/>
        </w:rPr>
      </w:pPr>
      <w:r w:rsidRPr="00F76FB4">
        <w:rPr>
          <w:lang w:val="en-US"/>
        </w:rPr>
        <w:t>Due to the application and combination of professions provides a reduction in the number of employees, increasing productivity. The choice of the method of software development and the number of distributed copies of the software is substantiated.</w:t>
      </w:r>
    </w:p>
    <w:p w14:paraId="705CA3B8" w14:textId="77777777" w:rsidR="00D65B2A" w:rsidRDefault="00D65B2A" w:rsidP="00D65B2A">
      <w:pPr>
        <w:pStyle w:val="af"/>
        <w:ind w:firstLine="0"/>
        <w:rPr>
          <w:lang w:val="en-US"/>
        </w:rPr>
        <w:sectPr w:rsidR="00D65B2A" w:rsidSect="00FB0898">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cols w:space="708"/>
          <w:titlePg/>
          <w:docGrid w:linePitch="360"/>
        </w:sectPr>
      </w:pPr>
    </w:p>
    <w:p w14:paraId="2D01BA03" w14:textId="77777777" w:rsidR="005117FF" w:rsidRPr="00D65B2A" w:rsidRDefault="005117FF" w:rsidP="00D65B2A">
      <w:pPr>
        <w:pStyle w:val="af"/>
        <w:ind w:firstLine="0"/>
        <w:rPr>
          <w:lang w:val="en-US"/>
        </w:rPr>
      </w:pPr>
    </w:p>
    <w:p w14:paraId="3649DBC8"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МІНІСТЕРСТВО ОСВІТИ І НАУКИ УКРАЇНИ</w:t>
      </w:r>
    </w:p>
    <w:p w14:paraId="4A816790"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ВІДОКРЕМЛЕНИЙ СТРУКТУРНИЙ ПІДРОЗДІЛ</w:t>
      </w:r>
    </w:p>
    <w:p w14:paraId="616EEC55"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КОМП’ЮТЕРНО-ТЕХНОЛОГІЧНИЙ ФАХОВИЙ КОЛЕДЖ</w:t>
      </w:r>
    </w:p>
    <w:p w14:paraId="776D5DBB"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НАЦІОНАЛЬНИЙ ТЕХНІЧНИЙ УНІВЕРСИТЕТ</w:t>
      </w:r>
    </w:p>
    <w:p w14:paraId="39B1BB81"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ПОЛІТЕХНІЧНИЙ ІНСТИТУТ"</w:t>
      </w:r>
    </w:p>
    <w:p w14:paraId="72732558"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66C86DF" w14:textId="77777777"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Циклова комісія: "Комп’ютерних та інформаційних дисциплін"</w:t>
      </w:r>
    </w:p>
    <w:p w14:paraId="4C7EF40D" w14:textId="77777777" w:rsidR="006564C9" w:rsidRPr="006564C9" w:rsidRDefault="006564C9" w:rsidP="006564C9">
      <w:pPr>
        <w:spacing w:after="0" w:line="240" w:lineRule="auto"/>
        <w:contextualSpacing/>
        <w:jc w:val="right"/>
        <w:rPr>
          <w:rFonts w:ascii="Times New Roman" w:hAnsi="Times New Roman" w:cs="Times New Roman"/>
          <w:lang w:val="uk-UA"/>
        </w:rPr>
      </w:pPr>
    </w:p>
    <w:p w14:paraId="3D6564CC"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До захисту допущено</w:t>
      </w:r>
    </w:p>
    <w:p w14:paraId="75D8CA49"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Заступник директора</w:t>
      </w:r>
    </w:p>
    <w:p w14:paraId="18D54D1B"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 навчальної роботи</w:t>
      </w:r>
    </w:p>
    <w:p w14:paraId="49FBBE94" w14:textId="77777777" w:rsidR="006564C9" w:rsidRPr="006564C9" w:rsidRDefault="006564C9" w:rsidP="006564C9">
      <w:pPr>
        <w:spacing w:after="0" w:line="240" w:lineRule="auto"/>
        <w:contextualSpacing/>
        <w:jc w:val="right"/>
        <w:rPr>
          <w:rFonts w:ascii="Times New Roman" w:hAnsi="Times New Roman" w:cs="Times New Roman"/>
          <w:lang w:val="uk-UA"/>
        </w:rPr>
      </w:pPr>
    </w:p>
    <w:p w14:paraId="59CB0F54"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________ Олександр ІГНАТЕНКО</w:t>
      </w:r>
    </w:p>
    <w:p w14:paraId="5E17E201"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    " червня 2021 р.</w:t>
      </w:r>
    </w:p>
    <w:p w14:paraId="55462E0F"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0061CC4C"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2E720BA" w14:textId="77777777" w:rsidR="006564C9" w:rsidRPr="006564C9" w:rsidRDefault="006564C9" w:rsidP="006564C9">
      <w:pPr>
        <w:spacing w:after="0" w:line="240" w:lineRule="auto"/>
        <w:contextualSpacing/>
        <w:jc w:val="center"/>
        <w:rPr>
          <w:rFonts w:ascii="Times New Roman" w:hAnsi="Times New Roman" w:cs="Times New Roman"/>
          <w:b/>
          <w:sz w:val="28"/>
          <w:szCs w:val="28"/>
          <w:lang w:val="uk-UA"/>
        </w:rPr>
      </w:pPr>
      <w:r w:rsidRPr="006564C9">
        <w:rPr>
          <w:rFonts w:ascii="Times New Roman" w:hAnsi="Times New Roman" w:cs="Times New Roman"/>
          <w:b/>
          <w:sz w:val="28"/>
          <w:szCs w:val="28"/>
          <w:lang w:val="uk-UA"/>
        </w:rPr>
        <w:t>ПОЯСНЮВАЛЬНА ЗАПИСКА</w:t>
      </w:r>
    </w:p>
    <w:p w14:paraId="37DF645A" w14:textId="77777777"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 xml:space="preserve">до дипломного </w:t>
      </w:r>
      <w:r>
        <w:rPr>
          <w:rFonts w:ascii="Times New Roman" w:hAnsi="Times New Roman" w:cs="Times New Roman"/>
          <w:lang w:val="uk-UA"/>
        </w:rPr>
        <w:t>прое</w:t>
      </w:r>
      <w:r w:rsidRPr="006564C9">
        <w:rPr>
          <w:rFonts w:ascii="Times New Roman" w:hAnsi="Times New Roman" w:cs="Times New Roman"/>
          <w:lang w:val="uk-UA"/>
        </w:rPr>
        <w:t>кту</w:t>
      </w:r>
    </w:p>
    <w:p w14:paraId="10199E53" w14:textId="77777777"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освітньо-кваліфікаційного рівня "Молодший спеціаліст"</w:t>
      </w:r>
    </w:p>
    <w:p w14:paraId="41DB9086" w14:textId="77777777" w:rsidR="006564C9" w:rsidRPr="006564C9" w:rsidRDefault="006564C9" w:rsidP="006564C9">
      <w:pPr>
        <w:spacing w:after="0" w:line="240" w:lineRule="auto"/>
        <w:contextualSpacing/>
        <w:jc w:val="center"/>
        <w:rPr>
          <w:rFonts w:ascii="Times New Roman" w:hAnsi="Times New Roman" w:cs="Times New Roman"/>
          <w:b/>
          <w:sz w:val="28"/>
          <w:szCs w:val="28"/>
          <w:u w:val="single"/>
          <w:lang w:val="uk-UA"/>
        </w:rPr>
      </w:pPr>
      <w:r w:rsidRPr="006564C9">
        <w:rPr>
          <w:rFonts w:ascii="Times New Roman" w:hAnsi="Times New Roman" w:cs="Times New Roman"/>
          <w:lang w:val="uk-UA"/>
        </w:rPr>
        <w:t xml:space="preserve">на тему: </w:t>
      </w:r>
      <w:r w:rsidRPr="006564C9">
        <w:rPr>
          <w:rFonts w:ascii="Times New Roman" w:hAnsi="Times New Roman" w:cs="Times New Roman"/>
          <w:b/>
          <w:szCs w:val="28"/>
          <w:lang w:val="uk-UA"/>
        </w:rPr>
        <w:t>"</w:t>
      </w:r>
      <w:r>
        <w:rPr>
          <w:rFonts w:ascii="Times New Roman" w:hAnsi="Times New Roman" w:cs="Times New Roman"/>
          <w:b/>
          <w:szCs w:val="28"/>
          <w:lang w:val="en-US"/>
        </w:rPr>
        <w:t>Keyword Binder Bot</w:t>
      </w:r>
      <w:r w:rsidRPr="006564C9">
        <w:rPr>
          <w:rFonts w:ascii="Times New Roman" w:hAnsi="Times New Roman" w:cs="Times New Roman"/>
          <w:b/>
          <w:szCs w:val="28"/>
          <w:lang w:val="uk-UA"/>
        </w:rPr>
        <w:t>"</w:t>
      </w:r>
    </w:p>
    <w:p w14:paraId="1F442B44"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153C873A"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E1C8666"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375CD816"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Виконав: студент 4 курсу, групи РПЗ-</w:t>
      </w:r>
      <w:r>
        <w:rPr>
          <w:rFonts w:ascii="Times New Roman" w:hAnsi="Times New Roman" w:cs="Times New Roman"/>
          <w:lang w:val="uk-UA"/>
        </w:rPr>
        <w:t>417</w:t>
      </w:r>
    </w:p>
    <w:p w14:paraId="7FDAA672"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спеціальності 121 "Інженерія програмного забезпечення"</w:t>
      </w:r>
    </w:p>
    <w:p w14:paraId="0230572F"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освітньої програми: "Розробка програмного забезпечення"</w:t>
      </w:r>
    </w:p>
    <w:p w14:paraId="138D4B9E" w14:textId="77777777" w:rsidR="006564C9" w:rsidRPr="006564C9" w:rsidRDefault="006564C9" w:rsidP="006564C9">
      <w:pPr>
        <w:spacing w:after="0" w:line="240" w:lineRule="auto"/>
        <w:contextualSpacing/>
        <w:jc w:val="both"/>
        <w:rPr>
          <w:rFonts w:ascii="Times New Roman" w:hAnsi="Times New Roman" w:cs="Times New Roman"/>
          <w:lang w:val="uk-UA"/>
        </w:rPr>
      </w:pPr>
    </w:p>
    <w:p w14:paraId="2E9A9FF4"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Pr>
          <w:rFonts w:ascii="Times New Roman" w:hAnsi="Times New Roman" w:cs="Times New Roman"/>
          <w:lang w:val="uk-UA"/>
        </w:rPr>
        <w:t>Володимир ЮШКО</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p>
    <w:p w14:paraId="7CF71CEB"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p>
    <w:p w14:paraId="2F1D55F0"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1376A7B1"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Керівник</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4A0BDA10"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43B96A75"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3B35F1C1" w14:textId="77777777"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Консультанти:</w:t>
      </w:r>
    </w:p>
    <w:p w14:paraId="1F885E7E"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sz w:val="20"/>
          <w:szCs w:val="20"/>
          <w:lang w:val="uk-UA"/>
        </w:rPr>
      </w:pPr>
    </w:p>
    <w:p w14:paraId="4D9DD865"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Старший консультант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Павло КОЛОМІЄЦЬ</w:t>
      </w:r>
      <w:r w:rsidRPr="006564C9">
        <w:rPr>
          <w:rFonts w:ascii="Times New Roman" w:hAnsi="Times New Roman" w:cs="Times New Roman"/>
          <w:u w:val="single"/>
          <w:lang w:val="uk-UA"/>
        </w:rPr>
        <w:tab/>
      </w:r>
    </w:p>
    <w:p w14:paraId="3B83859D"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3FA9B998" w14:textId="77777777" w:rsidR="006564C9" w:rsidRPr="006564C9" w:rsidRDefault="006564C9" w:rsidP="006564C9">
      <w:pPr>
        <w:spacing w:after="0" w:line="240" w:lineRule="auto"/>
        <w:contextualSpacing/>
        <w:jc w:val="both"/>
        <w:rPr>
          <w:rFonts w:ascii="Times New Roman" w:hAnsi="Times New Roman" w:cs="Times New Roman"/>
          <w:lang w:val="uk-UA"/>
        </w:rPr>
      </w:pPr>
    </w:p>
    <w:p w14:paraId="6D41C2B9"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Технологічної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0ED8307E"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16C8F9DD"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37264D95"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Економічної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Вадим ТОЛСТОП'ЯТОВ</w:t>
      </w:r>
    </w:p>
    <w:p w14:paraId="537B0CBE"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32A4B708"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740E77DC"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Охорона праці</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Тетяна ТКАЧЕНКО</w:t>
      </w:r>
      <w:r w:rsidRPr="006564C9">
        <w:rPr>
          <w:rFonts w:ascii="Times New Roman" w:hAnsi="Times New Roman" w:cs="Times New Roman"/>
          <w:u w:val="single"/>
          <w:lang w:val="uk-UA"/>
        </w:rPr>
        <w:tab/>
      </w:r>
    </w:p>
    <w:p w14:paraId="6A191779"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5FA6742B"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0FC36F17" w14:textId="2A4A05D0"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Рецензент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006A7422">
        <w:rPr>
          <w:rFonts w:ascii="Times New Roman" w:hAnsi="Times New Roman" w:cs="Times New Roman"/>
          <w:u w:val="single"/>
          <w:lang w:val="uk-UA"/>
        </w:rPr>
        <w:t>Юрій ХОМЯК</w:t>
      </w:r>
      <w:bookmarkStart w:id="2" w:name="_GoBack"/>
      <w:bookmarkEnd w:id="2"/>
      <w:r w:rsidRPr="006564C9">
        <w:rPr>
          <w:rFonts w:ascii="Times New Roman" w:hAnsi="Times New Roman" w:cs="Times New Roman"/>
          <w:u w:val="single"/>
          <w:lang w:val="uk-UA"/>
        </w:rPr>
        <w:tab/>
      </w:r>
    </w:p>
    <w:p w14:paraId="5789742F"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4F3B1D11" w14:textId="77777777" w:rsidR="006564C9" w:rsidRPr="006564C9" w:rsidRDefault="006564C9" w:rsidP="006564C9">
      <w:pPr>
        <w:spacing w:after="0" w:line="240" w:lineRule="auto"/>
        <w:contextualSpacing/>
        <w:jc w:val="center"/>
        <w:rPr>
          <w:rFonts w:ascii="Times New Roman" w:hAnsi="Times New Roman" w:cs="Times New Roman"/>
          <w:sz w:val="38"/>
          <w:szCs w:val="38"/>
          <w:lang w:val="uk-UA"/>
        </w:rPr>
      </w:pPr>
    </w:p>
    <w:p w14:paraId="29D707E5" w14:textId="77777777" w:rsidR="005117FF" w:rsidRPr="004C7CDE" w:rsidRDefault="006564C9" w:rsidP="005517B9">
      <w:pPr>
        <w:spacing w:after="0" w:line="240" w:lineRule="auto"/>
        <w:jc w:val="center"/>
        <w:rPr>
          <w:rFonts w:ascii="Times New Roman" w:hAnsi="Times New Roman" w:cs="Times New Roman"/>
          <w:sz w:val="28"/>
          <w:szCs w:val="28"/>
          <w:lang w:val="uk-UA"/>
        </w:rPr>
      </w:pPr>
      <w:r w:rsidRPr="006564C9">
        <w:rPr>
          <w:rFonts w:ascii="Times New Roman" w:hAnsi="Times New Roman" w:cs="Times New Roman"/>
          <w:lang w:val="uk-UA"/>
        </w:rPr>
        <w:t>Харків 2021 р.</w:t>
      </w:r>
      <w:r>
        <w:rPr>
          <w:lang w:val="uk-UA"/>
        </w:rPr>
        <w:br w:type="page"/>
      </w:r>
    </w:p>
    <w:p w14:paraId="39569331" w14:textId="77777777" w:rsidR="007B7C99" w:rsidRDefault="007B7C99" w:rsidP="005517B9">
      <w:pPr>
        <w:pStyle w:val="aff4"/>
      </w:pPr>
      <w:bookmarkStart w:id="3" w:name="_Toc74067562"/>
      <w:r>
        <w:lastRenderedPageBreak/>
        <w:t>Вступ</w:t>
      </w:r>
      <w:bookmarkEnd w:id="3"/>
    </w:p>
    <w:p w14:paraId="49597EB7" w14:textId="77777777" w:rsidR="00B70A21" w:rsidRDefault="00B70A21" w:rsidP="00B70A21">
      <w:pPr>
        <w:pStyle w:val="af"/>
      </w:pPr>
    </w:p>
    <w:p w14:paraId="095F0A00" w14:textId="77777777" w:rsidR="00B70A21" w:rsidRDefault="00B70A21" w:rsidP="00B70A21">
      <w:pPr>
        <w:pStyle w:val="af"/>
      </w:pPr>
      <w:r>
        <w:t>При розробці дипломного проекту планується розподіл пояснювальної записки на наступні розділи.</w:t>
      </w:r>
    </w:p>
    <w:p w14:paraId="1E0F5B79" w14:textId="77777777" w:rsidR="00B70A21" w:rsidRDefault="00B70A21" w:rsidP="00B70A21">
      <w:pPr>
        <w:pStyle w:val="af"/>
      </w:pPr>
      <w:r>
        <w:t>Перший розділ розкриватиме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14:paraId="4E34F0A5" w14:textId="77777777" w:rsidR="00B70A21" w:rsidRDefault="00B70A21" w:rsidP="00B70A21">
      <w:pPr>
        <w:pStyle w:val="af"/>
      </w:pPr>
      <w:r>
        <w:t>Другий розділ міститиме в собі детальний опис алгоритмічного забезпечення програмного продукту: діаграму варіантів використання, діаграму розгортання, діаграму компонентів та опис бази даних.</w:t>
      </w:r>
    </w:p>
    <w:p w14:paraId="6000D2EA" w14:textId="77777777" w:rsidR="00B70A21" w:rsidRDefault="00B70A21" w:rsidP="00B70A21">
      <w:pPr>
        <w:pStyle w:val="af"/>
      </w:pPr>
      <w:r>
        <w:t>В третьому розділі буде розказано про планування і реалізацію тестування, а саме: створюватиметься план тестування ПП, буде проводитися звіт про тестування, які баг-репорти були виявленні при тестування програмного продукту.</w:t>
      </w:r>
    </w:p>
    <w:p w14:paraId="1AA84735" w14:textId="77777777" w:rsidR="00B70A21" w:rsidRDefault="00B70A21" w:rsidP="00B70A21">
      <w:pPr>
        <w:pStyle w:val="af"/>
      </w:pPr>
      <w:r>
        <w:t>У четвертому розділі проводиться та розробляється керівництво користувача.</w:t>
      </w:r>
    </w:p>
    <w:p w14:paraId="44C07AD2" w14:textId="77777777" w:rsidR="00B70A21" w:rsidRDefault="00B70A21" w:rsidP="00B70A21">
      <w:pPr>
        <w:pStyle w:val="af"/>
      </w:pPr>
      <w:r>
        <w:t>У п’ятому розділі розповідається про техніко-економічне обґрунтування проекту.</w:t>
      </w:r>
    </w:p>
    <w:p w14:paraId="27349778" w14:textId="77777777" w:rsidR="00B70A21" w:rsidRDefault="00B70A21" w:rsidP="00B70A21">
      <w:pPr>
        <w:pStyle w:val="af"/>
      </w:pPr>
      <w:r>
        <w:t>У шостому розділі описані норми охорони праці щодо розробки ПП.</w:t>
      </w:r>
    </w:p>
    <w:p w14:paraId="27A38D85" w14:textId="77777777" w:rsidR="007B7C99" w:rsidRDefault="00B70A21" w:rsidP="00B70A21">
      <w:pPr>
        <w:pStyle w:val="af"/>
      </w:pPr>
      <w:r>
        <w:t xml:space="preserve">Очікуваним результатом від розробки </w:t>
      </w:r>
      <w:r w:rsidR="00C51EF7">
        <w:rPr>
          <w:lang w:val="ru-RU"/>
        </w:rPr>
        <w:t>дипломного</w:t>
      </w:r>
      <w:r>
        <w:t xml:space="preserve"> проекту є чат бот, який зможе зберігати шаблони повідомлень користувача та відтворювати їх у будь-якому чаті.</w:t>
      </w:r>
    </w:p>
    <w:p w14:paraId="4878E043" w14:textId="77777777" w:rsidR="007B7C99" w:rsidRPr="007B7C99" w:rsidRDefault="007B7C99" w:rsidP="007B7C99">
      <w:pPr>
        <w:pStyle w:val="af"/>
        <w:rPr>
          <w:rFonts w:asciiTheme="minorHAnsi" w:hAnsiTheme="minorHAnsi" w:cstheme="minorBidi"/>
          <w:sz w:val="22"/>
          <w:szCs w:val="22"/>
        </w:rPr>
      </w:pPr>
      <w:r>
        <w:br w:type="page"/>
      </w:r>
    </w:p>
    <w:p w14:paraId="604045FA" w14:textId="77777777" w:rsidR="00A16B16" w:rsidRDefault="00633783" w:rsidP="007B7C99">
      <w:pPr>
        <w:pStyle w:val="a1"/>
      </w:pPr>
      <w:bookmarkStart w:id="4" w:name="_Toc74067563"/>
      <w:r w:rsidRPr="00BA77C3">
        <w:lastRenderedPageBreak/>
        <w:t>Огляд предметної області</w:t>
      </w:r>
      <w:bookmarkEnd w:id="4"/>
    </w:p>
    <w:p w14:paraId="1CC96748" w14:textId="77777777" w:rsidR="00633783" w:rsidRPr="00BA77C3" w:rsidRDefault="00633783" w:rsidP="003F56CD">
      <w:pPr>
        <w:pStyle w:val="a2"/>
      </w:pPr>
      <w:bookmarkStart w:id="5" w:name="_Toc74067564"/>
      <w:r w:rsidRPr="00BA77C3">
        <w:t>Опис проблеми</w:t>
      </w:r>
      <w:r w:rsidR="00053EF4" w:rsidRPr="00BA77C3">
        <w:t>. Актуальність</w:t>
      </w:r>
      <w:bookmarkEnd w:id="5"/>
    </w:p>
    <w:p w14:paraId="758BF85D" w14:textId="77777777" w:rsidR="00D73AA7" w:rsidRPr="00053EF4" w:rsidRDefault="00D73AA7" w:rsidP="00053EF4">
      <w:pPr>
        <w:pStyle w:val="af"/>
      </w:pPr>
      <w:r w:rsidRPr="00053EF4">
        <w:t xml:space="preserve">Сучасні месенджери досить придатні для того, щоб інтегрувати багато корисних функцій у них, зазвичай це робиться за допомогою чат ботів. Чат бот – це програма, яка імітує реальний діалог з користувачем. Чат боти присутні на багатьох рекламних сайтах в якості асистентів. Також сучасні месенджери дають платформу для створення чат ботів у рамках їхнього додатку для спілкування. Ці боти дають змогу виконувати деякі складні дії лише даючи текстові, аудіо або графічні команди. </w:t>
      </w:r>
    </w:p>
    <w:p w14:paraId="15C4055E" w14:textId="77777777" w:rsidR="00D73AA7" w:rsidRDefault="00D73AA7" w:rsidP="00F738DA">
      <w:pPr>
        <w:pStyle w:val="af"/>
      </w:pPr>
      <w:r>
        <w:t>Кожен месенджер має свій інтерфейс для розробки і керування чат ботами. Для розробки програмного продукту був обраний месенджер «</w:t>
      </w:r>
      <w:r>
        <w:rPr>
          <w:lang w:val="en-US"/>
        </w:rPr>
        <w:t>Telegram</w:t>
      </w:r>
      <w:r>
        <w:t>»</w:t>
      </w:r>
      <w:r w:rsidRPr="00CD66D2">
        <w:t>.</w:t>
      </w:r>
    </w:p>
    <w:p w14:paraId="1C0EAB1C" w14:textId="77777777" w:rsidR="00D73AA7" w:rsidRPr="00CD66D2" w:rsidRDefault="00D73AA7" w:rsidP="00F738DA">
      <w:pPr>
        <w:pStyle w:val="af"/>
      </w:pPr>
      <w:r>
        <w:t xml:space="preserve">Основні переваги </w:t>
      </w:r>
      <w:bookmarkStart w:id="6" w:name="_Hlk72105583"/>
      <w:r>
        <w:rPr>
          <w:lang w:val="en-US"/>
        </w:rPr>
        <w:t>Telegram</w:t>
      </w:r>
      <w:r w:rsidRPr="00CD66D2">
        <w:t>:</w:t>
      </w:r>
      <w:bookmarkEnd w:id="6"/>
    </w:p>
    <w:p w14:paraId="79C72158" w14:textId="77777777" w:rsidR="00697794" w:rsidRPr="00F738DA" w:rsidRDefault="00EF727E" w:rsidP="00F738DA">
      <w:pPr>
        <w:pStyle w:val="a4"/>
      </w:pPr>
      <w:r>
        <w:t>Популярність</w:t>
      </w:r>
      <w:r>
        <w:br/>
        <w:t xml:space="preserve">На теперішній час </w:t>
      </w:r>
      <w:r w:rsidR="00697794" w:rsidRPr="00F738DA">
        <w:rPr>
          <w:lang w:val="en-US"/>
        </w:rPr>
        <w:t>Telegram</w:t>
      </w:r>
      <w:r w:rsidR="00697794" w:rsidRPr="00F738DA">
        <w:t xml:space="preserve"> займає першу позицію у рейтингу </w:t>
      </w:r>
      <w:r w:rsidR="00697794" w:rsidRPr="00F738DA">
        <w:rPr>
          <w:lang w:val="en-US"/>
        </w:rPr>
        <w:t>Google</w:t>
      </w:r>
      <w:r w:rsidR="00697794" w:rsidRPr="00F738DA">
        <w:t xml:space="preserve"> </w:t>
      </w:r>
      <w:r w:rsidR="00697794" w:rsidRPr="00F738DA">
        <w:rPr>
          <w:lang w:val="en-US"/>
        </w:rPr>
        <w:t>Play</w:t>
      </w:r>
      <w:r w:rsidR="00697794" w:rsidRPr="00F738DA">
        <w:t xml:space="preserve"> серед інших месенджерів, таким чином розробка боту під цю платформу охопить більше авдиторії </w:t>
      </w:r>
    </w:p>
    <w:p w14:paraId="67571471" w14:textId="77777777" w:rsidR="00697794" w:rsidRPr="00F738DA" w:rsidRDefault="00CE3239" w:rsidP="00F738DA">
      <w:pPr>
        <w:pStyle w:val="a4"/>
      </w:pPr>
      <w:r>
        <w:t>Зручність</w:t>
      </w:r>
      <w:r>
        <w:br/>
      </w:r>
      <w:r w:rsidR="00697794" w:rsidRPr="00F738DA">
        <w:rPr>
          <w:lang w:val="en-US"/>
        </w:rPr>
        <w:t>Telegram</w:t>
      </w:r>
      <w:r w:rsidR="00697794" w:rsidRPr="00F738DA">
        <w:t xml:space="preserve"> має досить багато вбудованих функцій, які дозволяють досить зручно інтегрувати майже будь-який інтерфейс. </w:t>
      </w:r>
    </w:p>
    <w:p w14:paraId="12B82D69" w14:textId="77777777" w:rsidR="00697794" w:rsidRDefault="00697794" w:rsidP="00F738DA">
      <w:pPr>
        <w:pStyle w:val="af"/>
      </w:pPr>
      <w:r>
        <w:t>Досить часто люди ведуть бізнес через месенджери. Іноді для цього залучають спеціальних чат ботів, які допомагають робити купівлі, відповідають на часті запитання. Але для декого створення повністю свого боту є не зовсім доречним або занадто складним за багатьма причинами</w:t>
      </w:r>
      <w:r w:rsidR="00270943">
        <w:t>. Ці люди часто вимушені надсилати однакові або майже однакові повідомлення багатьом контактам. Знаходження схожого повідомлення у попередніх чатах, його копіювання, вставка цього тексту у потрібний чат, можливо дрібне редагування може займати досить багато часу. Мій бот пропонує рішення цієї проблеми.</w:t>
      </w:r>
    </w:p>
    <w:p w14:paraId="3EB2E05F" w14:textId="77777777" w:rsidR="00270943" w:rsidRDefault="00270943" w:rsidP="00F738DA">
      <w:pPr>
        <w:pStyle w:val="af"/>
      </w:pPr>
      <w:r w:rsidRPr="00270943">
        <w:lastRenderedPageBreak/>
        <w:t>«</w:t>
      </w:r>
      <w:r>
        <w:rPr>
          <w:lang w:val="en-US"/>
        </w:rPr>
        <w:t>Keyword</w:t>
      </w:r>
      <w:r w:rsidRPr="00270943">
        <w:t xml:space="preserve"> </w:t>
      </w:r>
      <w:r>
        <w:rPr>
          <w:lang w:val="en-US"/>
        </w:rPr>
        <w:t>Binder</w:t>
      </w:r>
      <w:r w:rsidRPr="00270943">
        <w:t xml:space="preserve"> </w:t>
      </w:r>
      <w:r>
        <w:rPr>
          <w:lang w:val="en-US"/>
        </w:rPr>
        <w:t>Bot</w:t>
      </w:r>
      <w:r w:rsidRPr="00270943">
        <w:t xml:space="preserve">» дозволяє </w:t>
      </w:r>
      <w:r>
        <w:t xml:space="preserve">зберігати деякі шаблонні повідомлення та отримувати до них доступ майже одразу у будь-якому чаті. Цей бот працює індивідуально з кожним користувачем, тому ці шаблони доступні лише тому, хто їх створив у цілях безпеки. </w:t>
      </w:r>
    </w:p>
    <w:p w14:paraId="6F56846F" w14:textId="77777777" w:rsidR="00D73AA7" w:rsidRPr="00BD7658" w:rsidRDefault="00270943" w:rsidP="00F738DA">
      <w:pPr>
        <w:pStyle w:val="af"/>
      </w:pPr>
      <w:r>
        <w:t>Цим ботом може користуватися будь-хто, від</w:t>
      </w:r>
      <w:r w:rsidR="0014741A">
        <w:t xml:space="preserve"> старости, який зможе одразу надіслати усі контакти викладачів будь-кому хто його попросить, до адміністрації закладів, які повідомляють про необх</w:t>
      </w:r>
      <w:r w:rsidR="007739DF">
        <w:t xml:space="preserve">ідність продовження абонементу </w:t>
      </w:r>
      <w:r w:rsidR="0014741A">
        <w:t xml:space="preserve">до зали. Цей бот простий у використанні та не потребує часу для налаштування. </w:t>
      </w:r>
      <w:r w:rsidR="00BD7658">
        <w:t xml:space="preserve">Невелика інфографіка для </w:t>
      </w:r>
      <w:r w:rsidR="00BD7658">
        <w:rPr>
          <w:lang w:val="en-US"/>
        </w:rPr>
        <w:t xml:space="preserve">KeyBinderBot </w:t>
      </w:r>
      <w:r w:rsidR="00BD7658">
        <w:t>представлена на рисунку 1.1.</w:t>
      </w:r>
    </w:p>
    <w:p w14:paraId="6523940D" w14:textId="77777777" w:rsidR="0067126E" w:rsidRPr="006932C5" w:rsidRDefault="006A7422" w:rsidP="00416ACA">
      <w:pPr>
        <w:pStyle w:val="af4"/>
      </w:pPr>
      <w:r>
        <w:pict w14:anchorId="034CA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89.5pt">
            <v:imagedata r:id="rId14" o:title="1_3_infographics"/>
          </v:shape>
        </w:pict>
      </w:r>
    </w:p>
    <w:p w14:paraId="20F3AF22" w14:textId="77777777" w:rsidR="00700906" w:rsidRDefault="00EC5913" w:rsidP="00416ACA">
      <w:pPr>
        <w:pStyle w:val="af4"/>
      </w:pPr>
      <w:r>
        <w:t>Рисунок</w:t>
      </w:r>
      <w:r w:rsidR="00BD7658">
        <w:t xml:space="preserve"> 1.1 </w:t>
      </w:r>
      <w:r w:rsidR="00700906">
        <w:t>–</w:t>
      </w:r>
      <w:r w:rsidR="00F738DA" w:rsidRPr="006932C5">
        <w:t xml:space="preserve"> Інфографіка</w:t>
      </w:r>
    </w:p>
    <w:p w14:paraId="3F928138" w14:textId="77777777" w:rsidR="00700906" w:rsidRPr="00700906" w:rsidRDefault="00700906" w:rsidP="00700906">
      <w:pPr>
        <w:rPr>
          <w:rFonts w:ascii="Times New Roman" w:hAnsi="Times New Roman" w:cs="Times New Roman"/>
          <w:sz w:val="28"/>
          <w:szCs w:val="28"/>
          <w:lang w:val="uk-UA"/>
        </w:rPr>
      </w:pPr>
    </w:p>
    <w:p w14:paraId="72742153" w14:textId="77777777" w:rsidR="00053EF4" w:rsidRDefault="00053EF4" w:rsidP="003F56CD">
      <w:pPr>
        <w:pStyle w:val="a2"/>
      </w:pPr>
      <w:bookmarkStart w:id="7" w:name="_Toc74067565"/>
      <w:r>
        <w:t>Огляд аналогів</w:t>
      </w:r>
      <w:bookmarkEnd w:id="7"/>
    </w:p>
    <w:p w14:paraId="6C2F6124" w14:textId="77777777" w:rsidR="004C62AE" w:rsidRDefault="00FB1DEB" w:rsidP="00FF237C">
      <w:pPr>
        <w:pStyle w:val="af"/>
      </w:pPr>
      <w:r>
        <w:rPr>
          <w:lang w:val="en-US"/>
        </w:rPr>
        <w:t>SendPulse</w:t>
      </w:r>
      <w:r w:rsidRPr="00FB1DEB">
        <w:t xml:space="preserve"> – </w:t>
      </w:r>
      <w:r>
        <w:t xml:space="preserve">це платформа, що дозволяє створювати ботів для багатьох месенджерів. Вона дозволяє налаштовувати автовідповіді, запускати розсилки і оптимізувати бізнес процеси за допомогою бота </w:t>
      </w:r>
      <w:r w:rsidRPr="00FB1DEB">
        <w:rPr>
          <w:lang w:val="ru-RU"/>
        </w:rPr>
        <w:t>[</w:t>
      </w:r>
      <w:r w:rsidR="00376E2E" w:rsidRPr="00376E2E">
        <w:rPr>
          <w:lang w:val="ru-RU"/>
        </w:rPr>
        <w:t>1</w:t>
      </w:r>
      <w:r w:rsidRPr="00D71B49">
        <w:rPr>
          <w:lang w:val="ru-RU"/>
        </w:rPr>
        <w:t>].</w:t>
      </w:r>
      <w:r w:rsidR="00D71B49" w:rsidRPr="00D71B49">
        <w:rPr>
          <w:lang w:val="ru-RU"/>
        </w:rPr>
        <w:t xml:space="preserve"> </w:t>
      </w:r>
      <w:r w:rsidR="00D71B49">
        <w:t>Ця платформа потребує деякого ро</w:t>
      </w:r>
      <w:r w:rsidR="004C62AE">
        <w:t>зуміння принципу роботи ботів</w:t>
      </w:r>
      <w:r w:rsidR="004C62AE">
        <w:rPr>
          <w:lang w:val="ru-RU"/>
        </w:rPr>
        <w:t xml:space="preserve"> </w:t>
      </w:r>
      <w:r w:rsidR="004C62AE">
        <w:t xml:space="preserve">та змушує створювати свого бота для </w:t>
      </w:r>
      <w:r w:rsidR="004C62AE">
        <w:lastRenderedPageBreak/>
        <w:t>окремої задачі</w:t>
      </w:r>
      <w:r w:rsidR="005223B6">
        <w:t xml:space="preserve"> через спеціальній графічний конструктор (</w:t>
      </w:r>
      <w:r w:rsidR="00EC5913">
        <w:t>Рисунок</w:t>
      </w:r>
      <w:r w:rsidR="005223B6">
        <w:t xml:space="preserve"> 1.2)</w:t>
      </w:r>
      <w:r w:rsidR="004C62AE">
        <w:t xml:space="preserve">. Також цей сервіс є умовно безкоштовним до деякої кількості користувачів. </w:t>
      </w:r>
    </w:p>
    <w:p w14:paraId="70AE82CF" w14:textId="77777777" w:rsidR="00BD7658" w:rsidRDefault="00BD7658" w:rsidP="00FF237C">
      <w:pPr>
        <w:pStyle w:val="af"/>
      </w:pPr>
    </w:p>
    <w:p w14:paraId="71DD2C38" w14:textId="77777777" w:rsidR="005223B6" w:rsidRDefault="005223B6" w:rsidP="00416ACA">
      <w:pPr>
        <w:pStyle w:val="af4"/>
      </w:pPr>
      <w:r>
        <w:rPr>
          <w:lang w:val="ru-RU"/>
        </w:rPr>
        <w:drawing>
          <wp:inline distT="0" distB="0" distL="0" distR="0" wp14:anchorId="2E2012CA" wp14:editId="1F7D93DF">
            <wp:extent cx="4686300" cy="3352800"/>
            <wp:effectExtent l="0" t="0" r="0" b="0"/>
            <wp:docPr id="2" name="Рисунок 2" descr="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300" cy="3352800"/>
                    </a:xfrm>
                    <a:prstGeom prst="rect">
                      <a:avLst/>
                    </a:prstGeom>
                    <a:noFill/>
                    <a:ln>
                      <a:noFill/>
                    </a:ln>
                  </pic:spPr>
                </pic:pic>
              </a:graphicData>
            </a:graphic>
          </wp:inline>
        </w:drawing>
      </w:r>
    </w:p>
    <w:p w14:paraId="4CF64546" w14:textId="77777777" w:rsidR="002737AF" w:rsidRPr="000B2A05" w:rsidRDefault="00EC5913" w:rsidP="00416ACA">
      <w:pPr>
        <w:pStyle w:val="af4"/>
      </w:pPr>
      <w:r>
        <w:t>Рисунок</w:t>
      </w:r>
      <w:r w:rsidR="005223B6">
        <w:t xml:space="preserve"> 1.2 – Графічний конструктор </w:t>
      </w:r>
      <w:r w:rsidR="005223B6">
        <w:rPr>
          <w:lang w:val="en-US"/>
        </w:rPr>
        <w:t>SendPulse</w:t>
      </w:r>
    </w:p>
    <w:p w14:paraId="1ECC5BAF" w14:textId="77777777" w:rsidR="00FF237C" w:rsidRDefault="004C62AE" w:rsidP="00FF237C">
      <w:pPr>
        <w:pStyle w:val="af"/>
      </w:pPr>
      <w:r>
        <w:t>На відміну</w:t>
      </w:r>
      <w:r w:rsidR="001D4AA7" w:rsidRPr="000B2A05">
        <w:t xml:space="preserve"> </w:t>
      </w:r>
      <w:r w:rsidR="001D4AA7">
        <w:t xml:space="preserve">від </w:t>
      </w:r>
      <w:r w:rsidR="001D4AA7">
        <w:rPr>
          <w:lang w:val="en-US"/>
        </w:rPr>
        <w:t>SendPulse</w:t>
      </w:r>
      <w:r w:rsidR="001D4AA7" w:rsidRPr="000B2A05">
        <w:t>,</w:t>
      </w:r>
      <w:r>
        <w:t xml:space="preserve"> </w:t>
      </w:r>
      <w:r>
        <w:rPr>
          <w:lang w:val="en-US"/>
        </w:rPr>
        <w:t>KeyBinderBot</w:t>
      </w:r>
      <w:r w:rsidRPr="000B2A05">
        <w:t xml:space="preserve"> </w:t>
      </w:r>
      <w:r>
        <w:t>не створює нового бота під кожного користувача, а працює одразу для всіх. Будь-хто може почати користуватися ним коли завгодно та де завгодно.</w:t>
      </w:r>
    </w:p>
    <w:p w14:paraId="20E60678" w14:textId="77777777" w:rsidR="00A16B16" w:rsidRDefault="001D4AA7" w:rsidP="00FF237C">
      <w:pPr>
        <w:pStyle w:val="af"/>
      </w:pPr>
      <w:bookmarkStart w:id="8" w:name="_Hlk72882574"/>
      <w:r>
        <w:rPr>
          <w:lang w:val="en-US"/>
        </w:rPr>
        <w:t>PrivateBoxBot</w:t>
      </w:r>
      <w:r w:rsidRPr="001D4AA7">
        <w:t xml:space="preserve"> </w:t>
      </w:r>
      <w:bookmarkEnd w:id="8"/>
      <w:r w:rsidRPr="001D4AA7">
        <w:t xml:space="preserve">– </w:t>
      </w:r>
      <w:r>
        <w:t>це бот, який надає деяке сховище для зберігання даних</w:t>
      </w:r>
      <w:r w:rsidR="00BD7658" w:rsidRPr="00BD7658">
        <w:t xml:space="preserve"> </w:t>
      </w:r>
      <w:r w:rsidR="00BD7658">
        <w:t>різних видів, деякі з н</w:t>
      </w:r>
      <w:r w:rsidR="00BC26A7">
        <w:t>их представлені на рисунку 1.3</w:t>
      </w:r>
      <w:r>
        <w:t xml:space="preserve">. На відміну від попереднього аналогу цей бот не змушує створювати окремого бота для кожного користувача, однак це лише сховище, яке не дозволяє проводити операції з даними </w:t>
      </w:r>
      <w:r w:rsidR="005223B6">
        <w:t>під час їх використання. Також він є не досить зрозумілим для використання</w:t>
      </w:r>
      <w:r w:rsidR="00BD7658">
        <w:t>.</w:t>
      </w:r>
      <w:r w:rsidR="00BD7658" w:rsidRPr="000B2A05">
        <w:t xml:space="preserve"> </w:t>
      </w:r>
    </w:p>
    <w:p w14:paraId="3392DE6B" w14:textId="77777777" w:rsidR="009270FA" w:rsidRPr="009270FA" w:rsidRDefault="009270FA" w:rsidP="00FF237C">
      <w:pPr>
        <w:pStyle w:val="af"/>
      </w:pPr>
      <w:r>
        <w:t xml:space="preserve">На відміну від </w:t>
      </w:r>
      <w:r>
        <w:rPr>
          <w:lang w:val="en-US"/>
        </w:rPr>
        <w:t>PrivateBoxBot</w:t>
      </w:r>
      <w:r>
        <w:t xml:space="preserve">, </w:t>
      </w:r>
      <w:r>
        <w:rPr>
          <w:lang w:val="en-US"/>
        </w:rPr>
        <w:t>KeyBinderBot</w:t>
      </w:r>
      <w:r w:rsidRPr="009270FA">
        <w:t xml:space="preserve"> </w:t>
      </w:r>
      <w:r>
        <w:t>має набагато простіший інтерфейс, що не потребує жодних додаткових налаштувань та дозволяє проводити деякі зміни у створених шаблонах шляхом використання змінних.</w:t>
      </w:r>
    </w:p>
    <w:p w14:paraId="246B8AE3" w14:textId="77777777" w:rsidR="00BD7658" w:rsidRPr="009270FA" w:rsidRDefault="00BD7658" w:rsidP="00FF237C">
      <w:pPr>
        <w:pStyle w:val="af"/>
      </w:pPr>
    </w:p>
    <w:p w14:paraId="4CBBDC0A" w14:textId="77777777" w:rsidR="00BD7658" w:rsidRDefault="00BD7658" w:rsidP="00416ACA">
      <w:pPr>
        <w:pStyle w:val="af4"/>
      </w:pPr>
      <w:r>
        <w:rPr>
          <w:lang w:val="ru-RU"/>
        </w:rPr>
        <w:lastRenderedPageBreak/>
        <w:drawing>
          <wp:inline distT="0" distB="0" distL="0" distR="0" wp14:anchorId="2F9E9D3E" wp14:editId="21CC1655">
            <wp:extent cx="5876692" cy="4548704"/>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6692" cy="4548704"/>
                    </a:xfrm>
                    <a:prstGeom prst="rect">
                      <a:avLst/>
                    </a:prstGeom>
                  </pic:spPr>
                </pic:pic>
              </a:graphicData>
            </a:graphic>
          </wp:inline>
        </w:drawing>
      </w:r>
    </w:p>
    <w:p w14:paraId="5DF5409A" w14:textId="77777777" w:rsidR="00EC70E1" w:rsidRDefault="00EC5913" w:rsidP="00416ACA">
      <w:pPr>
        <w:pStyle w:val="af4"/>
      </w:pPr>
      <w:r>
        <w:t xml:space="preserve">Рисунок </w:t>
      </w:r>
      <w:r w:rsidR="00BC26A7">
        <w:t>1.3</w:t>
      </w:r>
      <w:r w:rsidR="00BD7658">
        <w:t xml:space="preserve"> – Формати даних </w:t>
      </w:r>
      <w:r w:rsidR="00BD7658">
        <w:rPr>
          <w:lang w:val="en-US"/>
        </w:rPr>
        <w:t>PrivateBoxBot</w:t>
      </w:r>
    </w:p>
    <w:p w14:paraId="24BC2D09" w14:textId="77777777" w:rsidR="00EC70E1" w:rsidRDefault="00EC70E1" w:rsidP="00EC70E1">
      <w:pPr>
        <w:pStyle w:val="af"/>
      </w:pPr>
      <w:r>
        <w:t>Для більш наочного порівняння цих аналогів з даним продуктом була ст</w:t>
      </w:r>
      <w:r w:rsidR="00BC26A7">
        <w:t>ворена порівняльна таблиця 1.4</w:t>
      </w:r>
      <w:r>
        <w:t>.</w:t>
      </w:r>
    </w:p>
    <w:p w14:paraId="62188AFC" w14:textId="77777777" w:rsidR="00EC70E1" w:rsidRDefault="00EC70E1" w:rsidP="00EC70E1">
      <w:pPr>
        <w:pStyle w:val="af"/>
      </w:pPr>
    </w:p>
    <w:p w14:paraId="6298C1C8" w14:textId="77777777" w:rsidR="00070D25" w:rsidRDefault="00070D25" w:rsidP="00EC70E1">
      <w:pPr>
        <w:pStyle w:val="af"/>
      </w:pPr>
      <w:r w:rsidRPr="00070D25">
        <w:t>Таблиця 1.4 – Порівняння аналогів</w:t>
      </w:r>
    </w:p>
    <w:tbl>
      <w:tblPr>
        <w:tblStyle w:val="afa"/>
        <w:tblW w:w="0" w:type="auto"/>
        <w:tblLook w:val="04A0" w:firstRow="1" w:lastRow="0" w:firstColumn="1" w:lastColumn="0" w:noHBand="0" w:noVBand="1"/>
      </w:tblPr>
      <w:tblGrid>
        <w:gridCol w:w="1413"/>
        <w:gridCol w:w="2835"/>
        <w:gridCol w:w="2410"/>
        <w:gridCol w:w="2687"/>
      </w:tblGrid>
      <w:tr w:rsidR="00EC70E1" w14:paraId="166434AA" w14:textId="77777777" w:rsidTr="00EC70E1">
        <w:tc>
          <w:tcPr>
            <w:tcW w:w="1413" w:type="dxa"/>
          </w:tcPr>
          <w:p w14:paraId="194F0680" w14:textId="77777777" w:rsidR="00EC70E1" w:rsidRPr="00B04CCA" w:rsidRDefault="00EC70E1" w:rsidP="00416ACA">
            <w:pPr>
              <w:pStyle w:val="af4"/>
              <w:rPr>
                <w:sz w:val="24"/>
                <w:szCs w:val="24"/>
              </w:rPr>
            </w:pPr>
            <w:r w:rsidRPr="00B04CCA">
              <w:rPr>
                <w:sz w:val="24"/>
                <w:szCs w:val="24"/>
              </w:rPr>
              <w:t>Ознака</w:t>
            </w:r>
          </w:p>
        </w:tc>
        <w:tc>
          <w:tcPr>
            <w:tcW w:w="2835" w:type="dxa"/>
          </w:tcPr>
          <w:p w14:paraId="07B9251C" w14:textId="77777777" w:rsidR="00EC70E1" w:rsidRPr="00B04CCA" w:rsidRDefault="00EC70E1" w:rsidP="00416ACA">
            <w:pPr>
              <w:pStyle w:val="af4"/>
              <w:rPr>
                <w:sz w:val="24"/>
                <w:szCs w:val="24"/>
              </w:rPr>
            </w:pPr>
            <w:r w:rsidRPr="00B04CCA">
              <w:rPr>
                <w:sz w:val="24"/>
                <w:szCs w:val="24"/>
              </w:rPr>
              <w:t>KeyBinderBot</w:t>
            </w:r>
          </w:p>
        </w:tc>
        <w:tc>
          <w:tcPr>
            <w:tcW w:w="2410" w:type="dxa"/>
          </w:tcPr>
          <w:p w14:paraId="64D15705" w14:textId="77777777" w:rsidR="00EC70E1" w:rsidRPr="00B04CCA" w:rsidRDefault="00EC70E1" w:rsidP="00416ACA">
            <w:pPr>
              <w:pStyle w:val="af4"/>
              <w:rPr>
                <w:sz w:val="24"/>
                <w:szCs w:val="24"/>
              </w:rPr>
            </w:pPr>
            <w:r w:rsidRPr="00B04CCA">
              <w:rPr>
                <w:sz w:val="24"/>
                <w:szCs w:val="24"/>
              </w:rPr>
              <w:t>SendPulse</w:t>
            </w:r>
          </w:p>
        </w:tc>
        <w:tc>
          <w:tcPr>
            <w:tcW w:w="2687" w:type="dxa"/>
          </w:tcPr>
          <w:p w14:paraId="4E044F54" w14:textId="77777777" w:rsidR="00EC70E1" w:rsidRPr="00B04CCA" w:rsidRDefault="00EC70E1" w:rsidP="00416ACA">
            <w:pPr>
              <w:pStyle w:val="af4"/>
              <w:rPr>
                <w:sz w:val="24"/>
                <w:szCs w:val="24"/>
              </w:rPr>
            </w:pPr>
            <w:r w:rsidRPr="00B04CCA">
              <w:rPr>
                <w:sz w:val="24"/>
                <w:szCs w:val="24"/>
              </w:rPr>
              <w:t>PrivateBoxBot</w:t>
            </w:r>
          </w:p>
        </w:tc>
      </w:tr>
      <w:tr w:rsidR="00EC70E1" w14:paraId="1927FAA5" w14:textId="77777777" w:rsidTr="00892CC6">
        <w:trPr>
          <w:trHeight w:val="3574"/>
        </w:trPr>
        <w:tc>
          <w:tcPr>
            <w:tcW w:w="1413" w:type="dxa"/>
          </w:tcPr>
          <w:p w14:paraId="1D452DDC" w14:textId="77777777" w:rsidR="00EC70E1" w:rsidRPr="00B04CCA" w:rsidRDefault="00EC70E1" w:rsidP="00FD2D42">
            <w:pPr>
              <w:pStyle w:val="af4"/>
              <w:spacing w:line="360" w:lineRule="auto"/>
              <w:rPr>
                <w:sz w:val="24"/>
                <w:szCs w:val="24"/>
              </w:rPr>
            </w:pPr>
            <w:r w:rsidRPr="00B04CCA">
              <w:rPr>
                <w:sz w:val="24"/>
                <w:szCs w:val="24"/>
              </w:rPr>
              <w:t>Гнучкість</w:t>
            </w:r>
          </w:p>
        </w:tc>
        <w:tc>
          <w:tcPr>
            <w:tcW w:w="2835" w:type="dxa"/>
            <w:vAlign w:val="center"/>
          </w:tcPr>
          <w:p w14:paraId="01FD0B12" w14:textId="77777777" w:rsidR="00EC70E1" w:rsidRPr="00B04CCA" w:rsidRDefault="00EC70E1" w:rsidP="00FD2D42">
            <w:pPr>
              <w:pStyle w:val="af4"/>
              <w:spacing w:line="360" w:lineRule="auto"/>
              <w:jc w:val="left"/>
              <w:rPr>
                <w:sz w:val="24"/>
                <w:szCs w:val="24"/>
              </w:rPr>
            </w:pPr>
            <w:r w:rsidRPr="00B04CCA">
              <w:rPr>
                <w:sz w:val="24"/>
                <w:szCs w:val="24"/>
              </w:rPr>
              <w:t xml:space="preserve">Дозволяє зберігати будь-яку інформацію, що підтримується </w:t>
            </w:r>
            <w:r w:rsidRPr="00B04CCA">
              <w:rPr>
                <w:sz w:val="24"/>
                <w:szCs w:val="24"/>
                <w:lang w:val="en-US"/>
              </w:rPr>
              <w:t>Telegram</w:t>
            </w:r>
            <w:r w:rsidRPr="00B04CCA">
              <w:rPr>
                <w:sz w:val="24"/>
                <w:szCs w:val="24"/>
              </w:rPr>
              <w:t>, та примітивний функціонал для редагування ціх даних під час використання</w:t>
            </w:r>
          </w:p>
        </w:tc>
        <w:tc>
          <w:tcPr>
            <w:tcW w:w="2410" w:type="dxa"/>
            <w:vAlign w:val="center"/>
          </w:tcPr>
          <w:p w14:paraId="639E6337" w14:textId="77777777" w:rsidR="00EC70E1" w:rsidRPr="00B04CCA" w:rsidRDefault="00EC70E1" w:rsidP="00FD2D42">
            <w:pPr>
              <w:pStyle w:val="af4"/>
              <w:spacing w:line="360" w:lineRule="auto"/>
              <w:jc w:val="left"/>
              <w:rPr>
                <w:sz w:val="24"/>
                <w:szCs w:val="24"/>
              </w:rPr>
            </w:pPr>
            <w:r w:rsidRPr="00B04CCA">
              <w:rPr>
                <w:sz w:val="24"/>
                <w:szCs w:val="24"/>
              </w:rPr>
              <w:t xml:space="preserve">Майже не має обмеженнь у </w:t>
            </w:r>
            <w:r w:rsidR="002339AF" w:rsidRPr="00B04CCA">
              <w:rPr>
                <w:sz w:val="24"/>
                <w:szCs w:val="24"/>
              </w:rPr>
              <w:t xml:space="preserve">можливостях </w:t>
            </w:r>
            <w:r w:rsidRPr="00B04CCA">
              <w:rPr>
                <w:sz w:val="24"/>
                <w:szCs w:val="24"/>
              </w:rPr>
              <w:t xml:space="preserve">та сферах </w:t>
            </w:r>
            <w:r w:rsidR="002339AF" w:rsidRPr="00B04CCA">
              <w:rPr>
                <w:sz w:val="24"/>
                <w:szCs w:val="24"/>
              </w:rPr>
              <w:t>використання</w:t>
            </w:r>
          </w:p>
        </w:tc>
        <w:tc>
          <w:tcPr>
            <w:tcW w:w="2687" w:type="dxa"/>
            <w:vAlign w:val="center"/>
          </w:tcPr>
          <w:p w14:paraId="4E511F3B" w14:textId="77777777" w:rsidR="00EC70E1" w:rsidRPr="00B04CCA" w:rsidRDefault="002339AF" w:rsidP="00FD2D42">
            <w:pPr>
              <w:pStyle w:val="af4"/>
              <w:spacing w:line="360" w:lineRule="auto"/>
              <w:jc w:val="left"/>
              <w:rPr>
                <w:sz w:val="24"/>
                <w:szCs w:val="24"/>
              </w:rPr>
            </w:pPr>
            <w:r w:rsidRPr="00B04CCA">
              <w:rPr>
                <w:sz w:val="24"/>
                <w:szCs w:val="24"/>
              </w:rPr>
              <w:t>Дозволяє лише зберігати та відтворювати віділені формати даних</w:t>
            </w:r>
          </w:p>
        </w:tc>
      </w:tr>
    </w:tbl>
    <w:p w14:paraId="2DC7481C" w14:textId="77777777" w:rsidR="00892CC6" w:rsidRDefault="00892CC6" w:rsidP="00892CC6">
      <w:pPr>
        <w:pStyle w:val="af"/>
      </w:pPr>
      <w:r>
        <w:lastRenderedPageBreak/>
        <w:t>Продовження таблиці 1.4</w:t>
      </w:r>
    </w:p>
    <w:tbl>
      <w:tblPr>
        <w:tblStyle w:val="afa"/>
        <w:tblW w:w="0" w:type="auto"/>
        <w:tblLook w:val="04A0" w:firstRow="1" w:lastRow="0" w:firstColumn="1" w:lastColumn="0" w:noHBand="0" w:noVBand="1"/>
      </w:tblPr>
      <w:tblGrid>
        <w:gridCol w:w="1413"/>
        <w:gridCol w:w="2835"/>
        <w:gridCol w:w="2410"/>
        <w:gridCol w:w="2687"/>
      </w:tblGrid>
      <w:tr w:rsidR="00EC70E1" w14:paraId="25749036" w14:textId="77777777" w:rsidTr="00892CC6">
        <w:trPr>
          <w:trHeight w:val="2656"/>
        </w:trPr>
        <w:tc>
          <w:tcPr>
            <w:tcW w:w="1413" w:type="dxa"/>
          </w:tcPr>
          <w:p w14:paraId="51262E8A" w14:textId="77777777" w:rsidR="00EC70E1" w:rsidRPr="00B04CCA" w:rsidRDefault="002339AF" w:rsidP="00FD2D42">
            <w:pPr>
              <w:pStyle w:val="af4"/>
              <w:spacing w:line="360" w:lineRule="auto"/>
              <w:rPr>
                <w:sz w:val="24"/>
                <w:szCs w:val="24"/>
              </w:rPr>
            </w:pPr>
            <w:r w:rsidRPr="00B04CCA">
              <w:rPr>
                <w:sz w:val="24"/>
                <w:szCs w:val="24"/>
              </w:rPr>
              <w:t>Поріг входження</w:t>
            </w:r>
          </w:p>
        </w:tc>
        <w:tc>
          <w:tcPr>
            <w:tcW w:w="2835" w:type="dxa"/>
            <w:vAlign w:val="center"/>
          </w:tcPr>
          <w:p w14:paraId="40D45234" w14:textId="77777777" w:rsidR="00EC70E1" w:rsidRPr="00B04CCA" w:rsidRDefault="002339AF" w:rsidP="00FD2D42">
            <w:pPr>
              <w:pStyle w:val="af4"/>
              <w:spacing w:line="360" w:lineRule="auto"/>
              <w:jc w:val="left"/>
              <w:rPr>
                <w:sz w:val="24"/>
                <w:szCs w:val="24"/>
              </w:rPr>
            </w:pPr>
            <w:r w:rsidRPr="00B04CCA">
              <w:rPr>
                <w:sz w:val="24"/>
                <w:szCs w:val="24"/>
              </w:rPr>
              <w:t xml:space="preserve">Функціонал доступний для будь-кого, для початку використання досить лише написати </w:t>
            </w:r>
            <w:r w:rsidRPr="00B04CCA">
              <w:rPr>
                <w:sz w:val="24"/>
                <w:szCs w:val="24"/>
                <w:lang w:val="ru-RU"/>
              </w:rPr>
              <w:t>/</w:t>
            </w:r>
            <w:r w:rsidRPr="00B04CCA">
              <w:rPr>
                <w:sz w:val="24"/>
                <w:szCs w:val="24"/>
                <w:lang w:val="en-US"/>
              </w:rPr>
              <w:t>start</w:t>
            </w:r>
            <w:r w:rsidRPr="00B04CCA">
              <w:rPr>
                <w:sz w:val="24"/>
                <w:szCs w:val="24"/>
                <w:lang w:val="ru-RU"/>
              </w:rPr>
              <w:t xml:space="preserve"> </w:t>
            </w:r>
            <w:r w:rsidRPr="00B04CCA">
              <w:rPr>
                <w:sz w:val="24"/>
                <w:szCs w:val="24"/>
              </w:rPr>
              <w:t>та створити шаблон</w:t>
            </w:r>
          </w:p>
        </w:tc>
        <w:tc>
          <w:tcPr>
            <w:tcW w:w="2410" w:type="dxa"/>
            <w:vAlign w:val="center"/>
          </w:tcPr>
          <w:p w14:paraId="2C626836" w14:textId="77777777" w:rsidR="00EC70E1" w:rsidRPr="00B04CCA" w:rsidRDefault="002339AF" w:rsidP="00FD2D42">
            <w:pPr>
              <w:pStyle w:val="af4"/>
              <w:spacing w:line="360" w:lineRule="auto"/>
              <w:jc w:val="left"/>
              <w:rPr>
                <w:sz w:val="24"/>
                <w:szCs w:val="24"/>
              </w:rPr>
            </w:pPr>
            <w:r w:rsidRPr="00B04CCA">
              <w:rPr>
                <w:sz w:val="24"/>
                <w:szCs w:val="24"/>
              </w:rPr>
              <w:t>Перед початком роботи треба повністю скласти бота за допомогою спеціального графічного інтерфейсу</w:t>
            </w:r>
          </w:p>
        </w:tc>
        <w:tc>
          <w:tcPr>
            <w:tcW w:w="2687" w:type="dxa"/>
            <w:vAlign w:val="center"/>
          </w:tcPr>
          <w:p w14:paraId="5644B8DB" w14:textId="77777777" w:rsidR="00EC70E1" w:rsidRPr="00B04CCA" w:rsidRDefault="002339AF" w:rsidP="00FD2D42">
            <w:pPr>
              <w:pStyle w:val="af4"/>
              <w:spacing w:line="360" w:lineRule="auto"/>
              <w:jc w:val="left"/>
              <w:rPr>
                <w:sz w:val="24"/>
                <w:szCs w:val="24"/>
              </w:rPr>
            </w:pPr>
            <w:r w:rsidRPr="00B04CCA">
              <w:rPr>
                <w:sz w:val="24"/>
                <w:szCs w:val="24"/>
              </w:rPr>
              <w:t>Перед початком використання треба пройти досить довгий процесс реєстрації.</w:t>
            </w:r>
          </w:p>
        </w:tc>
      </w:tr>
      <w:tr w:rsidR="002339AF" w14:paraId="2C5E134F" w14:textId="77777777" w:rsidTr="00B04CCA">
        <w:tc>
          <w:tcPr>
            <w:tcW w:w="1413" w:type="dxa"/>
          </w:tcPr>
          <w:p w14:paraId="03CD3B9E" w14:textId="77777777" w:rsidR="002339AF" w:rsidRPr="00B04CCA" w:rsidRDefault="002339AF" w:rsidP="00FD2D42">
            <w:pPr>
              <w:pStyle w:val="af4"/>
              <w:spacing w:line="360" w:lineRule="auto"/>
              <w:rPr>
                <w:sz w:val="24"/>
                <w:szCs w:val="24"/>
              </w:rPr>
            </w:pPr>
            <w:r w:rsidRPr="00B04CCA">
              <w:rPr>
                <w:sz w:val="24"/>
                <w:szCs w:val="24"/>
              </w:rPr>
              <w:t>Вартість</w:t>
            </w:r>
          </w:p>
        </w:tc>
        <w:tc>
          <w:tcPr>
            <w:tcW w:w="2835" w:type="dxa"/>
            <w:vAlign w:val="center"/>
          </w:tcPr>
          <w:p w14:paraId="7374C143"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кількості збережених шаблонів</w:t>
            </w:r>
          </w:p>
        </w:tc>
        <w:tc>
          <w:tcPr>
            <w:tcW w:w="2410" w:type="dxa"/>
            <w:vAlign w:val="center"/>
          </w:tcPr>
          <w:p w14:paraId="61270F44"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потоку користувачів</w:t>
            </w:r>
          </w:p>
        </w:tc>
        <w:tc>
          <w:tcPr>
            <w:tcW w:w="2687" w:type="dxa"/>
            <w:vAlign w:val="center"/>
          </w:tcPr>
          <w:p w14:paraId="32817B25"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максимально обсягу даних, що можуть бути збережені</w:t>
            </w:r>
          </w:p>
        </w:tc>
      </w:tr>
    </w:tbl>
    <w:p w14:paraId="30178183" w14:textId="77777777" w:rsidR="002737AF" w:rsidRPr="00700906" w:rsidRDefault="002737AF" w:rsidP="00070D25">
      <w:pPr>
        <w:pStyle w:val="af"/>
        <w:ind w:firstLine="0"/>
      </w:pPr>
    </w:p>
    <w:p w14:paraId="10D040D4" w14:textId="77777777" w:rsidR="00E07301" w:rsidRDefault="002A1591" w:rsidP="003F56CD">
      <w:pPr>
        <w:pStyle w:val="a2"/>
      </w:pPr>
      <w:bookmarkStart w:id="9" w:name="_Toc74067566"/>
      <w:r>
        <w:t>Технічне завдання</w:t>
      </w:r>
      <w:bookmarkEnd w:id="9"/>
    </w:p>
    <w:p w14:paraId="2053CE5F" w14:textId="77777777" w:rsidR="002737AF" w:rsidRPr="00E07301" w:rsidRDefault="00E07301" w:rsidP="009852F6">
      <w:pPr>
        <w:pStyle w:val="af"/>
      </w:pPr>
      <w:r>
        <w:t xml:space="preserve">Технічне завдання (ТЗ) – це затверджений документ, на основі якого виконується розробка проекту. У ньому максимально точно і детально описані вимоги до компонентів та характеристик майбутнього продукту. </w:t>
      </w:r>
      <w:r>
        <w:rPr>
          <w:lang w:val="en-US"/>
        </w:rPr>
        <w:t>[</w:t>
      </w:r>
      <w:r w:rsidR="00376E2E">
        <w:rPr>
          <w:lang w:val="en-US"/>
        </w:rPr>
        <w:t>2</w:t>
      </w:r>
      <w:r w:rsidRPr="00E07301">
        <w:t>]</w:t>
      </w:r>
    </w:p>
    <w:p w14:paraId="4A20E5AF" w14:textId="77777777" w:rsidR="00283419" w:rsidRDefault="00283419" w:rsidP="003F56CD">
      <w:pPr>
        <w:pStyle w:val="a3"/>
      </w:pPr>
      <w:bookmarkStart w:id="10" w:name="_Toc74067567"/>
      <w:r>
        <w:t>Словник</w:t>
      </w:r>
      <w:bookmarkEnd w:id="10"/>
    </w:p>
    <w:p w14:paraId="6B1835E0" w14:textId="77777777" w:rsidR="00C136A3" w:rsidRPr="00C136A3" w:rsidRDefault="007739DF" w:rsidP="00C136A3">
      <w:pPr>
        <w:pStyle w:val="a4"/>
      </w:pPr>
      <w:r>
        <w:t>Нікнейм –</w:t>
      </w:r>
      <w:r w:rsidR="00C136A3">
        <w:t xml:space="preserve"> Ім’я користувача. Обов’язково є у будь-яких </w:t>
      </w:r>
      <w:r w:rsidR="00C136A3">
        <w:rPr>
          <w:lang w:val="en-US"/>
        </w:rPr>
        <w:t>Telegram</w:t>
      </w:r>
      <w:r w:rsidR="00C136A3" w:rsidRPr="00872A5B">
        <w:t xml:space="preserve"> </w:t>
      </w:r>
      <w:r w:rsidR="00C136A3">
        <w:t xml:space="preserve">ботів та необов’язково є у звичайних користувачів. </w:t>
      </w:r>
    </w:p>
    <w:p w14:paraId="1AD7C145" w14:textId="77777777" w:rsidR="00283419" w:rsidRPr="00015C1B" w:rsidRDefault="00283419" w:rsidP="00C136A3">
      <w:pPr>
        <w:pStyle w:val="a4"/>
      </w:pPr>
      <w:r>
        <w:t xml:space="preserve">Інлайн – режим </w:t>
      </w:r>
      <w:r w:rsidR="009817DC">
        <w:rPr>
          <w:lang w:val="en-US"/>
        </w:rPr>
        <w:t>Telegram</w:t>
      </w:r>
      <w:r w:rsidR="00C136A3">
        <w:t xml:space="preserve"> боту.</w:t>
      </w:r>
      <w:r>
        <w:t xml:space="preserve"> </w:t>
      </w:r>
      <w:r w:rsidR="00C136A3">
        <w:t>Якщо увімкнений, користувач може викликати бота за допомогою набирання його нікнейму та запиту в текстовому полі повідомлення у будь-якому чаті. Запит надходить до боту під час отримання оновлень. Таким чином користувач може запрошувати деякий контент</w:t>
      </w:r>
      <w:r w:rsidR="007739DF">
        <w:t xml:space="preserve"> у бота в будь-де з його чатів,</w:t>
      </w:r>
      <w:r w:rsidR="00C136A3">
        <w:t xml:space="preserve"> груп або каналів без надсилання жодних повідомлень </w:t>
      </w:r>
      <w:r w:rsidR="00C136A3" w:rsidRPr="00C136A3">
        <w:rPr>
          <w:lang w:val="ru-RU"/>
        </w:rPr>
        <w:t>[</w:t>
      </w:r>
      <w:r w:rsidR="00376E2E" w:rsidRPr="00376E2E">
        <w:rPr>
          <w:lang w:val="ru-RU"/>
        </w:rPr>
        <w:t>3</w:t>
      </w:r>
      <w:r w:rsidR="00C136A3" w:rsidRPr="00C136A3">
        <w:rPr>
          <w:lang w:val="ru-RU"/>
        </w:rPr>
        <w:t>]</w:t>
      </w:r>
    </w:p>
    <w:p w14:paraId="621E474F" w14:textId="77777777" w:rsidR="00015C1B" w:rsidRDefault="00015C1B" w:rsidP="00C136A3">
      <w:pPr>
        <w:pStyle w:val="a4"/>
      </w:pPr>
      <w:r>
        <w:t>Інлайн кнопки – кнопки, що прикріплені до деякого повідомлення</w:t>
      </w:r>
    </w:p>
    <w:p w14:paraId="3EA29A56" w14:textId="77777777" w:rsidR="00A252AB" w:rsidRDefault="00283419" w:rsidP="00015C1B">
      <w:pPr>
        <w:pStyle w:val="a4"/>
      </w:pPr>
      <w:r>
        <w:t>Шаблон – деяке збережене повідомлення користувача, яке може бути відтворено під час використання боту інлайн.</w:t>
      </w:r>
    </w:p>
    <w:p w14:paraId="7F0799A6" w14:textId="77777777" w:rsidR="00015C1B" w:rsidRPr="00283419" w:rsidRDefault="00015C1B" w:rsidP="00015C1B">
      <w:pPr>
        <w:pStyle w:val="a4"/>
      </w:pPr>
      <w:r>
        <w:lastRenderedPageBreak/>
        <w:t>Ключове слово – деяке слово-ключ за допомогою якого користувач зможе отримувати доступ до деякого шаблону.</w:t>
      </w:r>
    </w:p>
    <w:p w14:paraId="619E6F49" w14:textId="77777777" w:rsidR="002A1591" w:rsidRDefault="002A1591" w:rsidP="003F56CD">
      <w:pPr>
        <w:pStyle w:val="a3"/>
      </w:pPr>
      <w:bookmarkStart w:id="11" w:name="_Toc74067568"/>
      <w:r w:rsidRPr="00E82EE4">
        <w:t>Перелік</w:t>
      </w:r>
      <w:r>
        <w:t xml:space="preserve"> команд</w:t>
      </w:r>
      <w:bookmarkEnd w:id="11"/>
    </w:p>
    <w:p w14:paraId="162038A3" w14:textId="77777777" w:rsidR="002A1591" w:rsidRPr="00F82BF5" w:rsidRDefault="002A1591" w:rsidP="002A1591">
      <w:pPr>
        <w:pStyle w:val="af"/>
        <w:rPr>
          <w:lang w:val="ru-RU"/>
        </w:rPr>
      </w:pPr>
      <w:r>
        <w:t>Бот має</w:t>
      </w:r>
      <w:r w:rsidR="00F82BF5" w:rsidRPr="00F82BF5">
        <w:rPr>
          <w:lang w:val="ru-RU"/>
        </w:rPr>
        <w:t xml:space="preserve"> </w:t>
      </w:r>
      <w:r w:rsidR="00F82BF5">
        <w:t>обробляти</w:t>
      </w:r>
      <w:r>
        <w:t xml:space="preserve"> наступні команди</w:t>
      </w:r>
      <w:r w:rsidR="00F82BF5" w:rsidRPr="00F82BF5">
        <w:rPr>
          <w:lang w:val="ru-RU"/>
        </w:rPr>
        <w:t>:</w:t>
      </w:r>
    </w:p>
    <w:p w14:paraId="6D297504" w14:textId="77777777" w:rsidR="002A1591" w:rsidRPr="002A1591" w:rsidRDefault="002A1591" w:rsidP="002A1591">
      <w:pPr>
        <w:pStyle w:val="a4"/>
      </w:pPr>
      <w:r>
        <w:rPr>
          <w:lang w:val="en-US"/>
        </w:rPr>
        <w:t>/start</w:t>
      </w:r>
    </w:p>
    <w:p w14:paraId="6A7B164F" w14:textId="77777777" w:rsidR="00F82BF5" w:rsidRPr="00F82BF5" w:rsidRDefault="00F82BF5" w:rsidP="002A1591">
      <w:pPr>
        <w:pStyle w:val="a4"/>
      </w:pPr>
      <w:r>
        <w:rPr>
          <w:lang w:val="en-US"/>
        </w:rPr>
        <w:t>/help</w:t>
      </w:r>
    </w:p>
    <w:p w14:paraId="0F13B848" w14:textId="77777777" w:rsidR="002A1591" w:rsidRPr="002A1591" w:rsidRDefault="002A1591" w:rsidP="002A1591">
      <w:pPr>
        <w:pStyle w:val="a4"/>
      </w:pPr>
      <w:r>
        <w:rPr>
          <w:lang w:val="en-US"/>
        </w:rPr>
        <w:t>/bind</w:t>
      </w:r>
    </w:p>
    <w:p w14:paraId="029164FF" w14:textId="77777777" w:rsidR="002A1591" w:rsidRPr="002A1591" w:rsidRDefault="002A1591" w:rsidP="002A1591">
      <w:pPr>
        <w:pStyle w:val="a4"/>
      </w:pPr>
      <w:r>
        <w:rPr>
          <w:lang w:val="en-US"/>
        </w:rPr>
        <w:t>/unbind</w:t>
      </w:r>
    </w:p>
    <w:p w14:paraId="1EDC3F04" w14:textId="77777777" w:rsidR="002A1591" w:rsidRDefault="002A1591" w:rsidP="002A1591">
      <w:pPr>
        <w:pStyle w:val="a4"/>
      </w:pPr>
      <w:r>
        <w:rPr>
          <w:lang w:val="en-US"/>
        </w:rPr>
        <w:t>/list</w:t>
      </w:r>
    </w:p>
    <w:p w14:paraId="026A2EA9" w14:textId="77777777" w:rsidR="002737AF" w:rsidRPr="00F82BF5" w:rsidRDefault="00F82BF5" w:rsidP="002737AF">
      <w:pPr>
        <w:pStyle w:val="af"/>
      </w:pPr>
      <w:r>
        <w:t xml:space="preserve">На </w:t>
      </w:r>
      <w:r w:rsidRPr="00283419">
        <w:rPr>
          <w:rStyle w:val="af0"/>
        </w:rPr>
        <w:t>кожну з цих команд бот має дати ви</w:t>
      </w:r>
      <w:r w:rsidR="00283419" w:rsidRPr="00283419">
        <w:rPr>
          <w:rStyle w:val="af0"/>
        </w:rPr>
        <w:t>диму для користувача відповідь, яка має бути локалізована.</w:t>
      </w:r>
    </w:p>
    <w:p w14:paraId="3E8CC856" w14:textId="77777777" w:rsidR="002A1591" w:rsidRDefault="002A1591" w:rsidP="003F56CD">
      <w:pPr>
        <w:pStyle w:val="a3"/>
      </w:pPr>
      <w:bookmarkStart w:id="12" w:name="_Toc74067569"/>
      <w:r w:rsidRPr="002A1591">
        <w:t>Початок роботи</w:t>
      </w:r>
      <w:bookmarkEnd w:id="12"/>
    </w:p>
    <w:p w14:paraId="39EE54E6" w14:textId="77777777" w:rsidR="002737AF" w:rsidRDefault="002A1591" w:rsidP="002737AF">
      <w:pPr>
        <w:pStyle w:val="af"/>
      </w:pPr>
      <w:r>
        <w:t xml:space="preserve">Під час первинного додавання бота усі користувачі повинні відправити боту команду </w:t>
      </w:r>
      <w:r w:rsidRPr="002A1591">
        <w:t>/</w:t>
      </w:r>
      <w:r>
        <w:rPr>
          <w:lang w:val="en-US"/>
        </w:rPr>
        <w:t>start</w:t>
      </w:r>
      <w:r w:rsidRPr="002A1591">
        <w:t xml:space="preserve"> (</w:t>
      </w:r>
      <w:r>
        <w:t>це зумовлено системою безпеки</w:t>
      </w:r>
      <w:r w:rsidRPr="002A1591">
        <w:t xml:space="preserve"> </w:t>
      </w:r>
      <w:r>
        <w:rPr>
          <w:lang w:val="en-US"/>
        </w:rPr>
        <w:t>Telegram</w:t>
      </w:r>
      <w:r>
        <w:t>, що не дозволяє ботам писати користувачам першими для запобігання спаму від ботів). У цей момент</w:t>
      </w:r>
      <w:r w:rsidR="00F82BF5">
        <w:t xml:space="preserve"> бот надсилає стандартне вітання та не робить жодних записів у базі.</w:t>
      </w:r>
    </w:p>
    <w:p w14:paraId="073BDB3E" w14:textId="77777777" w:rsidR="002A1591" w:rsidRPr="00283419" w:rsidRDefault="00283419" w:rsidP="003F56CD">
      <w:pPr>
        <w:pStyle w:val="a3"/>
        <w:rPr>
          <w:lang w:val="ru-RU"/>
        </w:rPr>
      </w:pPr>
      <w:bookmarkStart w:id="13" w:name="_Toc74067570"/>
      <w:r>
        <w:t xml:space="preserve">Команда </w:t>
      </w:r>
      <w:r w:rsidRPr="00283419">
        <w:rPr>
          <w:lang w:val="ru-RU"/>
        </w:rPr>
        <w:t>/</w:t>
      </w:r>
      <w:r>
        <w:rPr>
          <w:lang w:val="en-US"/>
        </w:rPr>
        <w:t>start</w:t>
      </w:r>
      <w:bookmarkEnd w:id="13"/>
    </w:p>
    <w:p w14:paraId="1E568B47" w14:textId="77777777" w:rsidR="00283419" w:rsidRDefault="00283419" w:rsidP="00283419">
      <w:pPr>
        <w:pStyle w:val="af"/>
        <w:rPr>
          <w:lang w:val="ru-RU"/>
        </w:rPr>
      </w:pPr>
      <w:r>
        <w:t xml:space="preserve">При надсиланні користувачем команди </w:t>
      </w:r>
      <w:r w:rsidRPr="00283419">
        <w:rPr>
          <w:lang w:val="ru-RU"/>
        </w:rPr>
        <w:t>/</w:t>
      </w:r>
      <w:r>
        <w:rPr>
          <w:lang w:val="en-US"/>
        </w:rPr>
        <w:t>start</w:t>
      </w:r>
      <w:r w:rsidRPr="00283419">
        <w:rPr>
          <w:lang w:val="ru-RU"/>
        </w:rPr>
        <w:t xml:space="preserve"> </w:t>
      </w:r>
      <w:r>
        <w:rPr>
          <w:lang w:val="ru-RU"/>
        </w:rPr>
        <w:t xml:space="preserve">бот повинен </w:t>
      </w:r>
      <w:r>
        <w:t xml:space="preserve">відправити стандартне вітання, яке має містити посилання на команду </w:t>
      </w:r>
      <w:r w:rsidRPr="00283419">
        <w:rPr>
          <w:lang w:val="ru-RU"/>
        </w:rPr>
        <w:t>/</w:t>
      </w:r>
      <w:r>
        <w:rPr>
          <w:lang w:val="en-US"/>
        </w:rPr>
        <w:t>help</w:t>
      </w:r>
      <w:r>
        <w:rPr>
          <w:lang w:val="ru-RU"/>
        </w:rPr>
        <w:t xml:space="preserve">, при </w:t>
      </w:r>
      <w:r>
        <w:t xml:space="preserve">натисканні якого буде автоматично відправлена команда </w:t>
      </w:r>
      <w:r w:rsidRPr="00283419">
        <w:rPr>
          <w:lang w:val="ru-RU"/>
        </w:rPr>
        <w:t>/</w:t>
      </w:r>
      <w:r>
        <w:rPr>
          <w:lang w:val="en-US"/>
        </w:rPr>
        <w:t>help</w:t>
      </w:r>
      <w:r>
        <w:rPr>
          <w:lang w:val="ru-RU"/>
        </w:rPr>
        <w:t>.</w:t>
      </w:r>
    </w:p>
    <w:p w14:paraId="7929EDA5" w14:textId="77777777" w:rsidR="00A252AB" w:rsidRPr="00BD475A" w:rsidRDefault="00BD475A" w:rsidP="003F56CD">
      <w:pPr>
        <w:pStyle w:val="a3"/>
        <w:rPr>
          <w:lang w:val="ru-RU"/>
        </w:rPr>
      </w:pPr>
      <w:bookmarkStart w:id="14" w:name="_Toc74067571"/>
      <w:r>
        <w:t xml:space="preserve">Команда </w:t>
      </w:r>
      <w:r w:rsidRPr="00BD475A">
        <w:rPr>
          <w:lang w:val="ru-RU"/>
        </w:rPr>
        <w:t>/</w:t>
      </w:r>
      <w:r>
        <w:rPr>
          <w:lang w:val="en-US"/>
        </w:rPr>
        <w:t>help</w:t>
      </w:r>
      <w:bookmarkEnd w:id="14"/>
    </w:p>
    <w:p w14:paraId="588EBE63" w14:textId="77777777" w:rsidR="00BD475A" w:rsidRDefault="00BD475A" w:rsidP="00BD475A">
      <w:pPr>
        <w:pStyle w:val="af"/>
      </w:pPr>
      <w:bookmarkStart w:id="15" w:name="_Hlk72710425"/>
      <w:r>
        <w:t xml:space="preserve">При надсиланні користувачем команди </w:t>
      </w:r>
      <w:bookmarkEnd w:id="15"/>
      <w:r w:rsidRPr="00BD475A">
        <w:rPr>
          <w:lang w:val="ru-RU"/>
        </w:rPr>
        <w:t>/</w:t>
      </w:r>
      <w:r>
        <w:rPr>
          <w:lang w:val="en-US"/>
        </w:rPr>
        <w:t>help</w:t>
      </w:r>
      <w:r w:rsidRPr="00BD475A">
        <w:rPr>
          <w:lang w:val="ru-RU"/>
        </w:rPr>
        <w:t xml:space="preserve"> </w:t>
      </w:r>
      <w:r>
        <w:t>бот повинен відправити більш детальну інформацію про існуючі команди та їх призначення.</w:t>
      </w:r>
    </w:p>
    <w:p w14:paraId="772AC815" w14:textId="77777777" w:rsidR="00BD475A" w:rsidRDefault="00BD475A" w:rsidP="00BD475A">
      <w:pPr>
        <w:pStyle w:val="af"/>
      </w:pPr>
      <w:r>
        <w:t>Самі команди в повідомлені мають бути виділені.</w:t>
      </w:r>
    </w:p>
    <w:p w14:paraId="3F4AD1F4" w14:textId="77777777" w:rsidR="00BD475A" w:rsidRDefault="00BD475A" w:rsidP="00BD475A">
      <w:pPr>
        <w:pStyle w:val="af"/>
      </w:pPr>
      <w:r>
        <w:t xml:space="preserve">Команди повинні дозволяти користувачу натискати на них задля їх виконання, окрім команд </w:t>
      </w:r>
      <w:r w:rsidRPr="00BD475A">
        <w:t>/</w:t>
      </w:r>
      <w:r>
        <w:rPr>
          <w:lang w:val="en-US"/>
        </w:rPr>
        <w:t>bind</w:t>
      </w:r>
      <w:r w:rsidRPr="00BD475A">
        <w:t xml:space="preserve"> та /</w:t>
      </w:r>
      <w:r>
        <w:rPr>
          <w:lang w:val="en-US"/>
        </w:rPr>
        <w:t>unbind</w:t>
      </w:r>
      <w:r>
        <w:t xml:space="preserve"> бо ці команди мають виконуватися з обов’язковими параметрами.</w:t>
      </w:r>
    </w:p>
    <w:p w14:paraId="3B17B2AF" w14:textId="77777777" w:rsidR="005300BE" w:rsidRDefault="005300BE">
      <w:pPr>
        <w:rPr>
          <w:rFonts w:ascii="Times New Roman" w:eastAsiaTheme="minorEastAsia" w:hAnsi="Times New Roman" w:cs="Times New Roman"/>
          <w:b/>
          <w:color w:val="000000" w:themeColor="text1"/>
          <w:spacing w:val="15"/>
          <w:sz w:val="28"/>
          <w:szCs w:val="28"/>
          <w:lang w:val="uk-UA"/>
        </w:rPr>
      </w:pPr>
      <w:bookmarkStart w:id="16" w:name="_Toc74067572"/>
      <w:r>
        <w:br w:type="page"/>
      </w:r>
    </w:p>
    <w:p w14:paraId="34654F17" w14:textId="5DD4784B" w:rsidR="00BD475A" w:rsidRDefault="00BD475A" w:rsidP="003F56CD">
      <w:pPr>
        <w:pStyle w:val="a3"/>
      </w:pPr>
      <w:r>
        <w:lastRenderedPageBreak/>
        <w:t xml:space="preserve">Команда </w:t>
      </w:r>
      <w:r w:rsidRPr="00BD475A">
        <w:rPr>
          <w:lang w:val="ru-RU"/>
        </w:rPr>
        <w:t>/</w:t>
      </w:r>
      <w:r>
        <w:rPr>
          <w:lang w:val="en-US"/>
        </w:rPr>
        <w:t>list</w:t>
      </w:r>
      <w:bookmarkEnd w:id="16"/>
      <w:r>
        <w:t xml:space="preserve"> </w:t>
      </w:r>
    </w:p>
    <w:p w14:paraId="2D97E9D7" w14:textId="77777777" w:rsidR="000B50A5" w:rsidRDefault="00BD475A" w:rsidP="000B50A5">
      <w:pPr>
        <w:pStyle w:val="af"/>
      </w:pPr>
      <w:r>
        <w:t xml:space="preserve">При надсиланні користувачем команди </w:t>
      </w:r>
      <w:r w:rsidRPr="00BD475A">
        <w:rPr>
          <w:lang w:val="ru-RU"/>
        </w:rPr>
        <w:t>/</w:t>
      </w:r>
      <w:r>
        <w:rPr>
          <w:lang w:val="en-US"/>
        </w:rPr>
        <w:t>list</w:t>
      </w:r>
      <w:r w:rsidRPr="00BD475A">
        <w:rPr>
          <w:lang w:val="ru-RU"/>
        </w:rPr>
        <w:t xml:space="preserve"> </w:t>
      </w:r>
      <w:r>
        <w:t xml:space="preserve">бот повинен надіслати повідомлення з переліком усіх шаблонів користувача. </w:t>
      </w:r>
      <w:r w:rsidR="000B50A5">
        <w:t xml:space="preserve">Також команда має «таємний» параметр для користувачів, що наявні у колекції адміністрації, </w:t>
      </w:r>
      <w:r w:rsidR="000B50A5">
        <w:rPr>
          <w:lang w:val="en-US"/>
        </w:rPr>
        <w:t>user</w:t>
      </w:r>
      <w:r w:rsidR="000B50A5" w:rsidRPr="008D18EC">
        <w:t>_</w:t>
      </w:r>
      <w:r w:rsidR="000B50A5">
        <w:rPr>
          <w:lang w:val="en-US"/>
        </w:rPr>
        <w:t>id</w:t>
      </w:r>
      <w:r w:rsidR="000B50A5" w:rsidRPr="008D18EC">
        <w:t xml:space="preserve"> </w:t>
      </w:r>
      <w:r w:rsidR="000B50A5">
        <w:t>– індекс користувача з яким буде проводитися операція.</w:t>
      </w:r>
    </w:p>
    <w:p w14:paraId="37F2B7B2" w14:textId="77777777" w:rsidR="00BD475A" w:rsidRDefault="00BD475A" w:rsidP="00BD475A">
      <w:pPr>
        <w:pStyle w:val="af"/>
      </w:pPr>
      <w:r>
        <w:t xml:space="preserve">Перелік має бути зроблений за допомогою </w:t>
      </w:r>
      <w:r w:rsidR="00015C1B">
        <w:t>інлайн кнопок кнопки мають бути розташовані у 2 стовбця (якщо кількість непарна – остання кнопка займає 2 стовбця). На кожній кнопці має бути написане одне ключове слово. При натисканні кожна кнопка дає команду ботові надіслати шаблон відповідний до ключового слова на кнопці для перед перегляду.</w:t>
      </w:r>
    </w:p>
    <w:p w14:paraId="757DF24A" w14:textId="77777777" w:rsidR="00015C1B" w:rsidRDefault="00015C1B" w:rsidP="00BD475A">
      <w:pPr>
        <w:pStyle w:val="af"/>
      </w:pPr>
      <w:r>
        <w:t>У випадку, якщо користувач немає жодних збережених шаблонів, він має отримати відповідне повідомлення.</w:t>
      </w:r>
    </w:p>
    <w:p w14:paraId="7BC4FDC9" w14:textId="77777777" w:rsidR="00015C1B" w:rsidRPr="00015C1B" w:rsidRDefault="00015C1B" w:rsidP="003F56CD">
      <w:pPr>
        <w:pStyle w:val="a3"/>
        <w:rPr>
          <w:lang w:val="ru-RU"/>
        </w:rPr>
      </w:pPr>
      <w:bookmarkStart w:id="17" w:name="_Toc74067573"/>
      <w:r>
        <w:t xml:space="preserve">Команда </w:t>
      </w:r>
      <w:r w:rsidRPr="00015C1B">
        <w:rPr>
          <w:lang w:val="ru-RU"/>
        </w:rPr>
        <w:t>/</w:t>
      </w:r>
      <w:r>
        <w:rPr>
          <w:lang w:val="en-US"/>
        </w:rPr>
        <w:t>bind</w:t>
      </w:r>
      <w:bookmarkEnd w:id="17"/>
    </w:p>
    <w:p w14:paraId="4F49006E" w14:textId="77777777" w:rsidR="00015C1B" w:rsidRDefault="00015C1B" w:rsidP="00015C1B">
      <w:pPr>
        <w:pStyle w:val="af"/>
      </w:pPr>
      <w:r>
        <w:t xml:space="preserve">Команда </w:t>
      </w:r>
      <w:r w:rsidRPr="00015C1B">
        <w:rPr>
          <w:lang w:val="ru-RU"/>
        </w:rPr>
        <w:t>/</w:t>
      </w:r>
      <w:r>
        <w:rPr>
          <w:lang w:val="en-US"/>
        </w:rPr>
        <w:t>bind</w:t>
      </w:r>
      <w:r w:rsidRPr="00015C1B">
        <w:rPr>
          <w:lang w:val="ru-RU"/>
        </w:rPr>
        <w:t xml:space="preserve"> </w:t>
      </w:r>
      <w:r>
        <w:t xml:space="preserve">має обов’язковий параметр </w:t>
      </w:r>
      <w:r>
        <w:rPr>
          <w:lang w:val="en-US"/>
        </w:rPr>
        <w:t>kwd</w:t>
      </w:r>
      <w:r w:rsidRPr="00015C1B">
        <w:rPr>
          <w:lang w:val="ru-RU"/>
        </w:rPr>
        <w:t xml:space="preserve"> </w:t>
      </w:r>
      <w:r>
        <w:t>– ключове слово, яке користувач буде використовувати для доступу до поточного шаблону.</w:t>
      </w:r>
      <w:r w:rsidR="000B50A5">
        <w:t xml:space="preserve"> </w:t>
      </w:r>
      <w:bookmarkStart w:id="18" w:name="_Hlk72712240"/>
      <w:r w:rsidR="000B50A5">
        <w:t>Допускається перелік ключових слів розділених комою.</w:t>
      </w:r>
    </w:p>
    <w:bookmarkEnd w:id="18"/>
    <w:p w14:paraId="3EA251E7" w14:textId="77777777" w:rsidR="008D18EC" w:rsidRDefault="00015C1B" w:rsidP="00015C1B">
      <w:pPr>
        <w:pStyle w:val="af"/>
      </w:pPr>
      <w:r>
        <w:t xml:space="preserve">Після ключового слова користувач може вводити будь-який текст </w:t>
      </w:r>
      <w:r w:rsidR="008D18EC">
        <w:t xml:space="preserve">з будь-яким форматуванням, яке має бути збережене при відтворенні. </w:t>
      </w:r>
    </w:p>
    <w:p w14:paraId="742CF1DE" w14:textId="77777777" w:rsidR="00015C1B" w:rsidRDefault="008D18EC" w:rsidP="008D18EC">
      <w:pPr>
        <w:pStyle w:val="af"/>
      </w:pPr>
      <w:r>
        <w:t>При виконанні команди шаблон має бути доданий до колекції шаблонів та має бути зв’язаний з користувачем з колекції користувачів у базі даних. У випадку, якщо в колекції ще не існує запису користувача, вона повинна бути створена.</w:t>
      </w:r>
    </w:p>
    <w:p w14:paraId="7B47C183" w14:textId="77777777" w:rsidR="008D18EC" w:rsidRDefault="008D18EC" w:rsidP="008D18EC">
      <w:pPr>
        <w:pStyle w:val="af"/>
      </w:pPr>
      <w:r>
        <w:t>Після виконання команди має бути надісланий новий шаблон для перед перегляду або повідомлення про помилку.</w:t>
      </w:r>
    </w:p>
    <w:p w14:paraId="0AD7C624" w14:textId="77777777" w:rsidR="008D18EC" w:rsidRPr="00872A5B" w:rsidRDefault="008D18EC" w:rsidP="003F56CD">
      <w:pPr>
        <w:pStyle w:val="a3"/>
      </w:pPr>
      <w:bookmarkStart w:id="19" w:name="_Toc74067574"/>
      <w:r>
        <w:t xml:space="preserve">Команда </w:t>
      </w:r>
      <w:r w:rsidRPr="00872A5B">
        <w:t>/</w:t>
      </w:r>
      <w:r>
        <w:rPr>
          <w:lang w:val="en-US"/>
        </w:rPr>
        <w:t>unbind</w:t>
      </w:r>
      <w:bookmarkEnd w:id="19"/>
    </w:p>
    <w:p w14:paraId="12D8F6D2" w14:textId="77777777" w:rsidR="008D18EC" w:rsidRDefault="008D18EC" w:rsidP="000B50A5">
      <w:pPr>
        <w:pStyle w:val="af"/>
      </w:pPr>
      <w:r w:rsidRPr="00872A5B">
        <w:t>Команда /</w:t>
      </w:r>
      <w:r>
        <w:rPr>
          <w:lang w:val="en-US"/>
        </w:rPr>
        <w:t>unbind</w:t>
      </w:r>
      <w:r w:rsidRPr="00872A5B">
        <w:t xml:space="preserve"> </w:t>
      </w:r>
      <w:r>
        <w:t xml:space="preserve">має обов’язковий параметр </w:t>
      </w:r>
      <w:r>
        <w:rPr>
          <w:lang w:val="en-US"/>
        </w:rPr>
        <w:t>kwd</w:t>
      </w:r>
      <w:r w:rsidRPr="00872A5B">
        <w:t xml:space="preserve"> – </w:t>
      </w:r>
      <w:r>
        <w:t xml:space="preserve">ключове слово, шаблон відповідний якому має бути видалений. </w:t>
      </w:r>
      <w:bookmarkStart w:id="20" w:name="_Hlk72711860"/>
      <w:r w:rsidR="000B50A5">
        <w:t xml:space="preserve">Допускається перелік ключових слів розділених комою. </w:t>
      </w:r>
      <w:r>
        <w:t>Також є «таємний» параметр для користувачів, що наявні у колекції адміністрації</w:t>
      </w:r>
      <w:r w:rsidR="000B50A5">
        <w:t>,</w:t>
      </w:r>
      <w:r>
        <w:t xml:space="preserve"> </w:t>
      </w:r>
      <w:r>
        <w:rPr>
          <w:lang w:val="en-US"/>
        </w:rPr>
        <w:t>user</w:t>
      </w:r>
      <w:r w:rsidRPr="008D18EC">
        <w:t>_</w:t>
      </w:r>
      <w:r>
        <w:rPr>
          <w:lang w:val="en-US"/>
        </w:rPr>
        <w:t>id</w:t>
      </w:r>
      <w:r w:rsidRPr="008D18EC">
        <w:t xml:space="preserve"> </w:t>
      </w:r>
      <w:r>
        <w:t>– індекс користувача з яким буде проводитися операція.</w:t>
      </w:r>
    </w:p>
    <w:bookmarkEnd w:id="20"/>
    <w:p w14:paraId="2881A26B" w14:textId="77777777" w:rsidR="000B50A5" w:rsidRDefault="008D18EC" w:rsidP="008D18EC">
      <w:pPr>
        <w:pStyle w:val="af"/>
      </w:pPr>
      <w:r>
        <w:lastRenderedPageBreak/>
        <w:t xml:space="preserve">При виконанні видаляє зв’язок користувача та шаблону, видаляє </w:t>
      </w:r>
      <w:r w:rsidR="000B50A5">
        <w:t>шаблон з колекції шаблонів, якщо жодне з інших ключових слів користувача не має зв’язку з цим шаблоном.</w:t>
      </w:r>
    </w:p>
    <w:p w14:paraId="1040AB54" w14:textId="77777777" w:rsidR="008D18EC" w:rsidRPr="000B50A5" w:rsidRDefault="000B50A5" w:rsidP="008D18EC">
      <w:pPr>
        <w:pStyle w:val="af"/>
        <w:rPr>
          <w:lang w:val="ru-RU"/>
        </w:rPr>
      </w:pPr>
      <w:r>
        <w:t>Після виконання команди має бути надіслано повідомлення про успішність операції або про помилку</w:t>
      </w:r>
      <w:r w:rsidRPr="000B50A5">
        <w:rPr>
          <w:lang w:val="ru-RU"/>
        </w:rPr>
        <w:t>.</w:t>
      </w:r>
    </w:p>
    <w:p w14:paraId="1BF981CC" w14:textId="77777777" w:rsidR="000B50A5" w:rsidRDefault="000B50A5" w:rsidP="003F56CD">
      <w:pPr>
        <w:pStyle w:val="a3"/>
      </w:pPr>
      <w:bookmarkStart w:id="21" w:name="_Toc74067575"/>
      <w:r>
        <w:t>Ключове слово</w:t>
      </w:r>
      <w:bookmarkEnd w:id="21"/>
    </w:p>
    <w:p w14:paraId="4DF51F23" w14:textId="77777777" w:rsidR="000B50A5" w:rsidRDefault="000B50A5" w:rsidP="000B50A5">
      <w:pPr>
        <w:pStyle w:val="af"/>
      </w:pPr>
      <w:r>
        <w:t xml:space="preserve"> Ключове слово має містити лише букви та цифри, є нечутливим до регістру. </w:t>
      </w:r>
      <w:r w:rsidR="004D7CEC">
        <w:t>З одним ключовим словом може бути зв’язаний лише один шаблон.</w:t>
      </w:r>
    </w:p>
    <w:p w14:paraId="4FB86C1D" w14:textId="77777777" w:rsidR="004D7CEC" w:rsidRDefault="004D7CEC" w:rsidP="003F56CD">
      <w:pPr>
        <w:pStyle w:val="a3"/>
      </w:pPr>
      <w:bookmarkStart w:id="22" w:name="_Toc74067576"/>
      <w:r>
        <w:t>Шаблон</w:t>
      </w:r>
      <w:bookmarkEnd w:id="22"/>
    </w:p>
    <w:p w14:paraId="71186BAD" w14:textId="77777777" w:rsidR="004D7CEC" w:rsidRDefault="004D7CEC" w:rsidP="004D7CEC">
      <w:pPr>
        <w:pStyle w:val="af"/>
      </w:pPr>
      <w:r>
        <w:t xml:space="preserve">Шаблон може містити форматований текст, файл будь-якого формату або деякий список файлів, таким чином підтримуючи усі типи повідомлень до яких можна додати текст. </w:t>
      </w:r>
    </w:p>
    <w:p w14:paraId="50E7AF34" w14:textId="77777777" w:rsidR="004D7CEC" w:rsidRDefault="004D7CEC" w:rsidP="004D7CEC">
      <w:pPr>
        <w:pStyle w:val="af"/>
        <w:ind w:firstLine="0"/>
      </w:pPr>
      <w:r>
        <w:tab/>
        <w:t>Типи повідомлень, що мають підтримуватися:</w:t>
      </w:r>
    </w:p>
    <w:p w14:paraId="63393255" w14:textId="77777777" w:rsidR="004D7CEC" w:rsidRDefault="004D7CEC" w:rsidP="004D7CEC">
      <w:pPr>
        <w:pStyle w:val="a4"/>
      </w:pPr>
      <w:r>
        <w:t>Текстові</w:t>
      </w:r>
    </w:p>
    <w:p w14:paraId="244CDBEB" w14:textId="77777777" w:rsidR="004D7CEC" w:rsidRDefault="004D7CEC" w:rsidP="004D7CEC">
      <w:pPr>
        <w:pStyle w:val="a4"/>
      </w:pPr>
      <w:r>
        <w:t>Зображення</w:t>
      </w:r>
    </w:p>
    <w:p w14:paraId="339D9592" w14:textId="77777777" w:rsidR="004D7CEC" w:rsidRDefault="004D7CEC" w:rsidP="004D7CEC">
      <w:pPr>
        <w:pStyle w:val="a4"/>
      </w:pPr>
      <w:r>
        <w:t>Відео</w:t>
      </w:r>
    </w:p>
    <w:p w14:paraId="3F7FDBA7" w14:textId="77777777" w:rsidR="004D7CEC" w:rsidRDefault="004D7CEC" w:rsidP="004D7CEC">
      <w:pPr>
        <w:pStyle w:val="a4"/>
      </w:pPr>
      <w:r>
        <w:t>Файл</w:t>
      </w:r>
    </w:p>
    <w:p w14:paraId="271A78CD" w14:textId="77777777" w:rsidR="004D7CEC" w:rsidRDefault="004D7CEC" w:rsidP="004D7CEC">
      <w:pPr>
        <w:pStyle w:val="a4"/>
      </w:pPr>
      <w:r>
        <w:t xml:space="preserve">Аудіо </w:t>
      </w:r>
    </w:p>
    <w:p w14:paraId="3D990FDD" w14:textId="77777777" w:rsidR="004D7CEC" w:rsidRDefault="004D7CEC" w:rsidP="004D7CEC">
      <w:pPr>
        <w:pStyle w:val="a4"/>
      </w:pPr>
      <w:r>
        <w:t>Медіа група (сукупність файлів одного типу, зображення та відео можуть бути разом)</w:t>
      </w:r>
    </w:p>
    <w:p w14:paraId="34025E63" w14:textId="77777777" w:rsidR="004D7CEC" w:rsidRDefault="004D7CEC" w:rsidP="004D7CEC">
      <w:pPr>
        <w:pStyle w:val="af"/>
      </w:pPr>
      <w:r>
        <w:t>Текст після ключового слова є необов’язковим для всіх типів повідомлень окрім текстових.</w:t>
      </w:r>
    </w:p>
    <w:p w14:paraId="59EBD248" w14:textId="77777777" w:rsidR="004D7CEC" w:rsidRDefault="004D7CEC" w:rsidP="003F56CD">
      <w:pPr>
        <w:pStyle w:val="a3"/>
      </w:pPr>
      <w:bookmarkStart w:id="23" w:name="_Toc74067577"/>
      <w:r>
        <w:t>Збереження даних</w:t>
      </w:r>
      <w:bookmarkEnd w:id="23"/>
    </w:p>
    <w:p w14:paraId="46EEF796" w14:textId="77777777" w:rsidR="004D7CEC" w:rsidRDefault="004D7CEC" w:rsidP="004D7CEC">
      <w:pPr>
        <w:pStyle w:val="af"/>
      </w:pPr>
      <w:r>
        <w:t>База даних має містити наступні колекції:</w:t>
      </w:r>
    </w:p>
    <w:p w14:paraId="589D10C1" w14:textId="77777777" w:rsidR="00992878" w:rsidRPr="00992878" w:rsidRDefault="00992878" w:rsidP="00992878">
      <w:pPr>
        <w:pStyle w:val="a4"/>
      </w:pPr>
      <w:r>
        <w:rPr>
          <w:lang w:val="en-US"/>
        </w:rPr>
        <w:t xml:space="preserve">users </w:t>
      </w:r>
      <w:r>
        <w:t>– список користувачів</w:t>
      </w:r>
    </w:p>
    <w:p w14:paraId="1C989F19" w14:textId="77777777" w:rsidR="00992878" w:rsidRPr="00992878" w:rsidRDefault="00992878" w:rsidP="00992878">
      <w:pPr>
        <w:pStyle w:val="a4"/>
      </w:pPr>
      <w:r>
        <w:rPr>
          <w:lang w:val="en-US"/>
        </w:rPr>
        <w:t>keywords</w:t>
      </w:r>
      <w:r>
        <w:t xml:space="preserve"> – список шаблонів </w:t>
      </w:r>
    </w:p>
    <w:p w14:paraId="261C3389" w14:textId="77777777" w:rsidR="00992878" w:rsidRDefault="00992878" w:rsidP="00992878">
      <w:pPr>
        <w:pStyle w:val="a4"/>
      </w:pPr>
      <w:r>
        <w:rPr>
          <w:lang w:val="en-US"/>
        </w:rPr>
        <w:t>admins</w:t>
      </w:r>
      <w:r>
        <w:t xml:space="preserve"> – список індексів адміністраторів</w:t>
      </w:r>
    </w:p>
    <w:p w14:paraId="22F1E41D" w14:textId="77777777" w:rsidR="00992878" w:rsidRDefault="00992878" w:rsidP="00992878">
      <w:pPr>
        <w:pStyle w:val="af"/>
      </w:pPr>
      <w:r>
        <w:t xml:space="preserve">Усі файли зберігаються на платформі </w:t>
      </w:r>
      <w:r>
        <w:rPr>
          <w:lang w:val="en-US"/>
        </w:rPr>
        <w:t>Telegram</w:t>
      </w:r>
      <w:r w:rsidRPr="00992878">
        <w:t xml:space="preserve">, у базу </w:t>
      </w:r>
      <w:r>
        <w:t>записуються лише індивідуальні ідентифікатори файлів.</w:t>
      </w:r>
    </w:p>
    <w:p w14:paraId="34C9021B" w14:textId="77777777" w:rsidR="00065E31" w:rsidRDefault="00065E31" w:rsidP="00065E31">
      <w:pPr>
        <w:pStyle w:val="a3"/>
      </w:pPr>
      <w:bookmarkStart w:id="24" w:name="_Toc74067578"/>
      <w:r>
        <w:lastRenderedPageBreak/>
        <w:t>Програмна частина</w:t>
      </w:r>
      <w:bookmarkEnd w:id="24"/>
    </w:p>
    <w:p w14:paraId="1E6289EC" w14:textId="77777777" w:rsidR="00065E31" w:rsidRDefault="00065E31" w:rsidP="00065E31">
      <w:pPr>
        <w:pStyle w:val="af"/>
      </w:pPr>
      <w:r>
        <w:t xml:space="preserve">Увесь код має бути написаний на мові програмування </w:t>
      </w:r>
      <w:r>
        <w:rPr>
          <w:lang w:val="en-US"/>
        </w:rPr>
        <w:t>Python</w:t>
      </w:r>
      <w:r w:rsidRPr="00992878">
        <w:t xml:space="preserve"> </w:t>
      </w:r>
      <w:r>
        <w:t xml:space="preserve">з використанням бібліотеки для розробки </w:t>
      </w:r>
      <w:r>
        <w:rPr>
          <w:lang w:val="en-US"/>
        </w:rPr>
        <w:t>Telegram</w:t>
      </w:r>
      <w:r>
        <w:t xml:space="preserve"> ботів </w:t>
      </w:r>
      <w:r>
        <w:rPr>
          <w:lang w:val="en-US"/>
        </w:rPr>
        <w:t>aiogram</w:t>
      </w:r>
      <w:r w:rsidRPr="00992878">
        <w:t>.</w:t>
      </w:r>
      <w:r w:rsidRPr="009817DC">
        <w:t xml:space="preserve"> </w:t>
      </w:r>
    </w:p>
    <w:p w14:paraId="4551DA7B" w14:textId="77777777" w:rsidR="00065E31" w:rsidRDefault="00065E31" w:rsidP="00065E31">
      <w:pPr>
        <w:pStyle w:val="af"/>
        <w:rPr>
          <w:lang w:val="ru-RU"/>
        </w:rPr>
      </w:pPr>
      <w:r>
        <w:rPr>
          <w:lang w:val="ru-RU"/>
        </w:rPr>
        <w:t xml:space="preserve">В </w:t>
      </w:r>
      <w:r>
        <w:t xml:space="preserve">якості бази даних має бути використана </w:t>
      </w:r>
      <w:r>
        <w:rPr>
          <w:lang w:val="en-US"/>
        </w:rPr>
        <w:t>MongoDB</w:t>
      </w:r>
      <w:r>
        <w:rPr>
          <w:lang w:val="ru-RU"/>
        </w:rPr>
        <w:t>.</w:t>
      </w:r>
    </w:p>
    <w:p w14:paraId="70377FEA" w14:textId="77777777" w:rsidR="00806B75" w:rsidRDefault="00806B75" w:rsidP="003F56CD">
      <w:pPr>
        <w:pStyle w:val="a3"/>
      </w:pPr>
      <w:bookmarkStart w:id="25" w:name="_Toc74067579"/>
      <w:r>
        <w:t>Локалізація</w:t>
      </w:r>
      <w:bookmarkEnd w:id="25"/>
      <w:r>
        <w:t xml:space="preserve"> </w:t>
      </w:r>
    </w:p>
    <w:p w14:paraId="1C332F0B" w14:textId="77777777" w:rsidR="00806B75" w:rsidRDefault="00806B75" w:rsidP="00806B75">
      <w:pPr>
        <w:pStyle w:val="af"/>
      </w:pPr>
      <w:r>
        <w:t xml:space="preserve">Увесь текст повідомлень має бути локалізованим. </w:t>
      </w:r>
    </w:p>
    <w:p w14:paraId="72A0765C" w14:textId="77777777" w:rsidR="00806B75" w:rsidRDefault="00806B75" w:rsidP="00806B75">
      <w:pPr>
        <w:pStyle w:val="af"/>
      </w:pPr>
      <w:r>
        <w:t xml:space="preserve">Інформація про локалізацію має братися з повідомлення користувача. </w:t>
      </w:r>
    </w:p>
    <w:p w14:paraId="10E99E90" w14:textId="77777777" w:rsidR="00806B75" w:rsidRDefault="00806B75" w:rsidP="00806B75">
      <w:pPr>
        <w:pStyle w:val="af"/>
      </w:pPr>
      <w:r>
        <w:t>Мови, що мають бути реалізовані:</w:t>
      </w:r>
    </w:p>
    <w:p w14:paraId="6D74A698" w14:textId="77777777" w:rsidR="00806B75" w:rsidRPr="00806B75" w:rsidRDefault="00806B75" w:rsidP="00806B75">
      <w:pPr>
        <w:pStyle w:val="a4"/>
      </w:pPr>
      <w:r>
        <w:t>Англійська</w:t>
      </w:r>
    </w:p>
    <w:p w14:paraId="2F27FC79" w14:textId="77777777" w:rsidR="00806B75" w:rsidRDefault="00806B75" w:rsidP="00806B75">
      <w:pPr>
        <w:pStyle w:val="a4"/>
      </w:pPr>
      <w:r>
        <w:t>Російська</w:t>
      </w:r>
    </w:p>
    <w:p w14:paraId="2C0D6D20" w14:textId="77777777" w:rsidR="00806B75" w:rsidRDefault="00806B75" w:rsidP="00806B75">
      <w:pPr>
        <w:pStyle w:val="af"/>
      </w:pPr>
      <w:r>
        <w:t>У майбутньому можливе додавання інших мов.</w:t>
      </w:r>
    </w:p>
    <w:p w14:paraId="1A201CD3" w14:textId="77777777" w:rsidR="00806B75" w:rsidRDefault="00806B75" w:rsidP="00806B75">
      <w:pPr>
        <w:pStyle w:val="af"/>
      </w:pPr>
      <w:r>
        <w:t>У випадку, якщо мови користувача немає у існуючому переліку, за замовчуванням має бути обрана англійська мова.</w:t>
      </w:r>
    </w:p>
    <w:p w14:paraId="5CFE86F8" w14:textId="77777777" w:rsidR="007E6A69" w:rsidRDefault="004B1F15" w:rsidP="003F56CD">
      <w:pPr>
        <w:pStyle w:val="a3"/>
      </w:pPr>
      <w:bookmarkStart w:id="26" w:name="_Toc74067580"/>
      <w:r>
        <w:t>Відмовостійкість</w:t>
      </w:r>
      <w:bookmarkEnd w:id="26"/>
    </w:p>
    <w:p w14:paraId="2B8CBA67" w14:textId="77777777" w:rsidR="004B1F15" w:rsidRDefault="004B1F15" w:rsidP="004B1F15">
      <w:pPr>
        <w:pStyle w:val="af"/>
      </w:pPr>
      <w:r>
        <w:t>У випадку помилки на стороні користувача, бот має вказати користувачу на помилку</w:t>
      </w:r>
    </w:p>
    <w:p w14:paraId="50D7C0E2" w14:textId="77777777" w:rsidR="004B1F15" w:rsidRDefault="004B1F15" w:rsidP="004B1F15">
      <w:pPr>
        <w:pStyle w:val="af"/>
      </w:pPr>
      <w:r>
        <w:t xml:space="preserve">У випадку внутрішньої помилки, повна інформація про помилку має бути надіслана адміністрації </w:t>
      </w:r>
    </w:p>
    <w:p w14:paraId="000F722D" w14:textId="77777777" w:rsidR="004B1F15" w:rsidRDefault="004B1F15" w:rsidP="003F56CD">
      <w:pPr>
        <w:pStyle w:val="a3"/>
      </w:pPr>
      <w:bookmarkStart w:id="27" w:name="_Toc74067581"/>
      <w:r>
        <w:t>Розгортання</w:t>
      </w:r>
      <w:bookmarkEnd w:id="27"/>
    </w:p>
    <w:p w14:paraId="6B9BD42E" w14:textId="77777777" w:rsidR="004B1F15" w:rsidRDefault="004B1F15" w:rsidP="004B1F15">
      <w:pPr>
        <w:pStyle w:val="af"/>
        <w:rPr>
          <w:lang w:val="ru-RU"/>
        </w:rPr>
      </w:pPr>
      <w:r>
        <w:t xml:space="preserve">База даних повинна бути доступна онлайн та зберігатися на серверах, що надаються самою </w:t>
      </w:r>
      <w:r>
        <w:rPr>
          <w:lang w:val="en-US"/>
        </w:rPr>
        <w:t>MongoDB</w:t>
      </w:r>
      <w:r>
        <w:rPr>
          <w:lang w:val="ru-RU"/>
        </w:rPr>
        <w:t>.</w:t>
      </w:r>
    </w:p>
    <w:p w14:paraId="5427CC84" w14:textId="77777777" w:rsidR="004B1F15" w:rsidRDefault="004B1F15" w:rsidP="004B1F15">
      <w:pPr>
        <w:pStyle w:val="af"/>
      </w:pPr>
      <w:r>
        <w:rPr>
          <w:lang w:val="ru-RU"/>
        </w:rPr>
        <w:t xml:space="preserve">Скрипт </w:t>
      </w:r>
      <w:r>
        <w:t xml:space="preserve">програми повинен бути розгорнутий на сервері з підтримкою мови </w:t>
      </w:r>
      <w:r>
        <w:rPr>
          <w:lang w:val="en-US"/>
        </w:rPr>
        <w:t>Python</w:t>
      </w:r>
      <w:r w:rsidRPr="004B1F15">
        <w:rPr>
          <w:lang w:val="ru-RU"/>
        </w:rPr>
        <w:t xml:space="preserve"> </w:t>
      </w:r>
      <w:r>
        <w:rPr>
          <w:lang w:val="ru-RU"/>
        </w:rPr>
        <w:t xml:space="preserve">не </w:t>
      </w:r>
      <w:r>
        <w:t xml:space="preserve">нижче 3.8. </w:t>
      </w:r>
    </w:p>
    <w:p w14:paraId="15DDC97C" w14:textId="77777777" w:rsidR="004B1F15" w:rsidRDefault="004B1F15" w:rsidP="004B1F15">
      <w:pPr>
        <w:pStyle w:val="af"/>
      </w:pPr>
      <w:r>
        <w:t>Кожен розробник повинен мати власно створеного бота для роботи. Забороняється використання основного боту.</w:t>
      </w:r>
      <w:r w:rsidRPr="004B1F15">
        <w:t xml:space="preserve"> </w:t>
      </w:r>
    </w:p>
    <w:p w14:paraId="7A6AF733" w14:textId="172EAA76" w:rsidR="00624D71" w:rsidRPr="005300BE" w:rsidRDefault="00630178" w:rsidP="005300BE">
      <w:pPr>
        <w:pStyle w:val="af"/>
      </w:pPr>
      <w:r>
        <w:t>Параметри підключення для бази даних та токен боту повинні зберігатися у змінних середовища, що відрізняються на сервері та локально.</w:t>
      </w:r>
    </w:p>
    <w:p w14:paraId="749A6845" w14:textId="77777777" w:rsidR="00F738DA" w:rsidRDefault="00612F29" w:rsidP="003F56CD">
      <w:pPr>
        <w:pStyle w:val="a2"/>
      </w:pPr>
      <w:bookmarkStart w:id="28" w:name="_Toc74067582"/>
      <w:r w:rsidRPr="00612F29">
        <w:t>Вибір засобів розробки</w:t>
      </w:r>
      <w:bookmarkEnd w:id="28"/>
    </w:p>
    <w:p w14:paraId="629F0BEF" w14:textId="77777777" w:rsidR="00FF237C" w:rsidRDefault="00443612" w:rsidP="00FF237C">
      <w:pPr>
        <w:pStyle w:val="af"/>
      </w:pPr>
      <w:r>
        <w:t xml:space="preserve">Для розробки </w:t>
      </w:r>
      <w:r>
        <w:rPr>
          <w:lang w:val="en-US"/>
        </w:rPr>
        <w:t>Telegram</w:t>
      </w:r>
      <w:r w:rsidRPr="00443612">
        <w:t xml:space="preserve"> </w:t>
      </w:r>
      <w:r>
        <w:t xml:space="preserve">боту використовувалося середовище розробки </w:t>
      </w:r>
      <w:r>
        <w:rPr>
          <w:lang w:val="en-US"/>
        </w:rPr>
        <w:t>PyCharm</w:t>
      </w:r>
      <w:r w:rsidRPr="00443612">
        <w:t xml:space="preserve"> 2020 </w:t>
      </w:r>
      <w:r>
        <w:t xml:space="preserve">від компанії </w:t>
      </w:r>
      <w:r>
        <w:rPr>
          <w:lang w:val="en-US"/>
        </w:rPr>
        <w:t>JetBrains</w:t>
      </w:r>
      <w:r w:rsidRPr="00443612">
        <w:t>.</w:t>
      </w:r>
    </w:p>
    <w:p w14:paraId="0A99CD2F" w14:textId="77777777" w:rsidR="00443612" w:rsidRDefault="00443612" w:rsidP="00FF237C">
      <w:pPr>
        <w:pStyle w:val="af"/>
      </w:pPr>
      <w:r w:rsidRPr="00443612">
        <w:rPr>
          <w:lang w:val="en-US"/>
        </w:rPr>
        <w:lastRenderedPageBreak/>
        <w:t>PyCharm</w:t>
      </w:r>
      <w:r w:rsidRPr="00443612">
        <w:t xml:space="preserve"> </w:t>
      </w:r>
      <w:r w:rsidR="006F1670">
        <w:t>–</w:t>
      </w:r>
      <w:r w:rsidRPr="00443612">
        <w:t xml:space="preserve"> це спеціальне інтегроване середовище розробки </w:t>
      </w:r>
      <w:r w:rsidRPr="00443612">
        <w:rPr>
          <w:lang w:val="en-US"/>
        </w:rPr>
        <w:t>Python</w:t>
      </w:r>
      <w:r w:rsidRPr="00443612">
        <w:t xml:space="preserve"> (</w:t>
      </w:r>
      <w:r w:rsidRPr="00443612">
        <w:rPr>
          <w:lang w:val="en-US"/>
        </w:rPr>
        <w:t>IDE</w:t>
      </w:r>
      <w:r w:rsidRPr="00443612">
        <w:t xml:space="preserve">), що забезпечує широкий спектр важливих інструментів для розробників </w:t>
      </w:r>
      <w:r w:rsidRPr="00443612">
        <w:rPr>
          <w:lang w:val="en-US"/>
        </w:rPr>
        <w:t>Python</w:t>
      </w:r>
      <w:r w:rsidRPr="00443612">
        <w:t xml:space="preserve">, тісно інтегрованих для створення зручного середовища для продуктивного розвитку </w:t>
      </w:r>
      <w:r w:rsidRPr="00443612">
        <w:rPr>
          <w:lang w:val="en-US"/>
        </w:rPr>
        <w:t>Python</w:t>
      </w:r>
      <w:r w:rsidRPr="00443612">
        <w:t>, Інтернету та науки про дані. [</w:t>
      </w:r>
      <w:r w:rsidR="00376E2E" w:rsidRPr="00AA0E3C">
        <w:t>4</w:t>
      </w:r>
      <w:r w:rsidRPr="006F1670">
        <w:t>]</w:t>
      </w:r>
    </w:p>
    <w:p w14:paraId="49613321" w14:textId="77777777" w:rsidR="006F1670" w:rsidRPr="00AA0E3C" w:rsidRDefault="006F1670" w:rsidP="00FF237C">
      <w:pPr>
        <w:pStyle w:val="af"/>
      </w:pPr>
      <w:r>
        <w:t xml:space="preserve">Для моделювання бази даних використовувався додаток </w:t>
      </w:r>
      <w:r>
        <w:rPr>
          <w:lang w:val="en-US"/>
        </w:rPr>
        <w:t>MongoDB</w:t>
      </w:r>
      <w:r w:rsidRPr="00AA0E3C">
        <w:t xml:space="preserve"> </w:t>
      </w:r>
      <w:r>
        <w:rPr>
          <w:lang w:val="en-US"/>
        </w:rPr>
        <w:t>Compass</w:t>
      </w:r>
    </w:p>
    <w:p w14:paraId="30F35587" w14:textId="77777777" w:rsidR="006F1670" w:rsidRPr="00AA0E3C" w:rsidRDefault="006F1670" w:rsidP="00FF237C">
      <w:pPr>
        <w:pStyle w:val="af"/>
      </w:pPr>
      <w:r w:rsidRPr="006F1670">
        <w:rPr>
          <w:lang w:val="en-US"/>
        </w:rPr>
        <w:t>MongoDB</w:t>
      </w:r>
      <w:r w:rsidRPr="00AA0E3C">
        <w:t xml:space="preserve"> </w:t>
      </w:r>
      <w:r w:rsidRPr="006F1670">
        <w:rPr>
          <w:lang w:val="en-US"/>
        </w:rPr>
        <w:t>Compass</w:t>
      </w:r>
      <w:r w:rsidRPr="00AA0E3C">
        <w:t xml:space="preserve"> </w:t>
      </w:r>
      <w:r>
        <w:t xml:space="preserve">– графічний інтерфейс для роботи з </w:t>
      </w:r>
      <w:r>
        <w:rPr>
          <w:lang w:val="en-US"/>
        </w:rPr>
        <w:t>MongoDB</w:t>
      </w:r>
      <w:r w:rsidRPr="00AA0E3C">
        <w:t xml:space="preserve">, </w:t>
      </w:r>
      <w:r>
        <w:t xml:space="preserve">що дозволяє робити всі базові операції </w:t>
      </w:r>
      <w:r>
        <w:rPr>
          <w:lang w:val="en-US"/>
        </w:rPr>
        <w:t>CRUD</w:t>
      </w:r>
      <w:r w:rsidRPr="00AA0E3C">
        <w:t xml:space="preserve">, </w:t>
      </w:r>
      <w:r>
        <w:t>переглядати та оптимізувати запити та візуально досліджувати наявні дані.</w:t>
      </w:r>
      <w:r w:rsidRPr="00AA0E3C">
        <w:t xml:space="preserve"> [</w:t>
      </w:r>
      <w:r w:rsidR="00376E2E" w:rsidRPr="00AA0E3C">
        <w:t>5</w:t>
      </w:r>
      <w:r w:rsidRPr="00AA0E3C">
        <w:t>]</w:t>
      </w:r>
    </w:p>
    <w:p w14:paraId="0224DC09" w14:textId="77777777" w:rsidR="006F1670" w:rsidRPr="00AA0E3C" w:rsidRDefault="006F1670" w:rsidP="00FF237C">
      <w:pPr>
        <w:pStyle w:val="af"/>
      </w:pPr>
      <w:r>
        <w:t xml:space="preserve">В якості мови програмування була використана мова </w:t>
      </w:r>
      <w:r>
        <w:rPr>
          <w:lang w:val="en-US"/>
        </w:rPr>
        <w:t>Python</w:t>
      </w:r>
      <w:r w:rsidRPr="00AA0E3C">
        <w:t>.</w:t>
      </w:r>
    </w:p>
    <w:p w14:paraId="5B19FD64" w14:textId="77777777" w:rsidR="006F1670" w:rsidRDefault="006F1670" w:rsidP="00FF237C">
      <w:pPr>
        <w:pStyle w:val="af"/>
      </w:pPr>
      <w:r w:rsidRPr="006F1670">
        <w:rPr>
          <w:lang w:val="en-US"/>
        </w:rPr>
        <w:t>Python</w:t>
      </w:r>
      <w:r w:rsidRPr="00AA0E3C">
        <w:t xml:space="preserve"> – </w:t>
      </w:r>
      <w:r w:rsidRPr="006F1670">
        <w:t>це інтерпретована, об’єктно-орієнтована мова програмування високого рівня з динамічною семантикою.</w:t>
      </w:r>
    </w:p>
    <w:p w14:paraId="0F1AC10C" w14:textId="77777777" w:rsidR="006F1670" w:rsidRPr="006F1670" w:rsidRDefault="006F1670" w:rsidP="00FF237C">
      <w:pPr>
        <w:pStyle w:val="af"/>
      </w:pPr>
      <w:r>
        <w:t xml:space="preserve">Для зручної роботи з </w:t>
      </w:r>
      <w:r>
        <w:rPr>
          <w:lang w:val="en-US"/>
        </w:rPr>
        <w:t>Telegram</w:t>
      </w:r>
      <w:r w:rsidRPr="006F1670">
        <w:t xml:space="preserve"> </w:t>
      </w:r>
      <w:r>
        <w:rPr>
          <w:lang w:val="en-US"/>
        </w:rPr>
        <w:t>API</w:t>
      </w:r>
      <w:r w:rsidRPr="006F1670">
        <w:t xml:space="preserve"> </w:t>
      </w:r>
      <w:r>
        <w:t xml:space="preserve">була використана спеціальна бібліотека для </w:t>
      </w:r>
      <w:r>
        <w:rPr>
          <w:lang w:val="en-US"/>
        </w:rPr>
        <w:t>Python</w:t>
      </w:r>
      <w:r w:rsidRPr="006F1670">
        <w:t xml:space="preserve"> </w:t>
      </w:r>
      <w:r>
        <w:rPr>
          <w:lang w:val="en-US"/>
        </w:rPr>
        <w:t>Aiogram</w:t>
      </w:r>
      <w:r w:rsidRPr="006F1670">
        <w:t>.</w:t>
      </w:r>
    </w:p>
    <w:p w14:paraId="106C9A11" w14:textId="77777777" w:rsidR="006F1670" w:rsidRPr="00C41D45" w:rsidRDefault="00C41D45" w:rsidP="00FF237C">
      <w:pPr>
        <w:pStyle w:val="af"/>
      </w:pPr>
      <w:r w:rsidRPr="00C41D45">
        <w:rPr>
          <w:lang w:val="en-US"/>
        </w:rPr>
        <w:t>Aiogram</w:t>
      </w:r>
      <w:r w:rsidRPr="00C41D45">
        <w:t xml:space="preserve"> </w:t>
      </w:r>
      <w:r>
        <w:t>–</w:t>
      </w:r>
      <w:r w:rsidRPr="00C41D45">
        <w:t xml:space="preserve"> </w:t>
      </w:r>
      <w:r>
        <w:t xml:space="preserve">це </w:t>
      </w:r>
      <w:r w:rsidRPr="00C41D45">
        <w:t xml:space="preserve">простий і повністю асинхронний фреймворк для </w:t>
      </w:r>
      <w:r w:rsidRPr="00C41D45">
        <w:rPr>
          <w:lang w:val="en-US"/>
        </w:rPr>
        <w:t>API</w:t>
      </w:r>
      <w:r w:rsidRPr="00C41D45">
        <w:t xml:space="preserve"> </w:t>
      </w:r>
      <w:r w:rsidRPr="00C41D45">
        <w:rPr>
          <w:lang w:val="en-US"/>
        </w:rPr>
        <w:t>Telegram</w:t>
      </w:r>
      <w:r w:rsidRPr="00C41D45">
        <w:t xml:space="preserve"> </w:t>
      </w:r>
      <w:r w:rsidRPr="00C41D45">
        <w:rPr>
          <w:lang w:val="en-US"/>
        </w:rPr>
        <w:t>Bot</w:t>
      </w:r>
      <w:r w:rsidRPr="00C41D45">
        <w:t xml:space="preserve">, написаний на </w:t>
      </w:r>
      <w:r w:rsidRPr="00C41D45">
        <w:rPr>
          <w:lang w:val="en-US"/>
        </w:rPr>
        <w:t>Python</w:t>
      </w:r>
      <w:r w:rsidRPr="00C41D45">
        <w:t xml:space="preserve"> 3.7 з </w:t>
      </w:r>
      <w:r w:rsidRPr="00C41D45">
        <w:rPr>
          <w:lang w:val="en-US"/>
        </w:rPr>
        <w:t>asyncio</w:t>
      </w:r>
      <w:r w:rsidRPr="00C41D45">
        <w:t xml:space="preserve"> та </w:t>
      </w:r>
      <w:r w:rsidRPr="00C41D45">
        <w:rPr>
          <w:lang w:val="en-US"/>
        </w:rPr>
        <w:t>aiohttp</w:t>
      </w:r>
      <w:r>
        <w:t>, що допомагає робити ботів простішими та швидшими.</w:t>
      </w:r>
    </w:p>
    <w:p w14:paraId="315F3433" w14:textId="77777777" w:rsidR="00624D71" w:rsidRDefault="00624D71">
      <w:pPr>
        <w:rPr>
          <w:rFonts w:ascii="Times New Roman" w:eastAsiaTheme="minorEastAsia" w:hAnsi="Times New Roman" w:cs="Times New Roman"/>
          <w:b/>
          <w:color w:val="000000" w:themeColor="text1"/>
          <w:spacing w:val="15"/>
          <w:sz w:val="28"/>
          <w:szCs w:val="28"/>
          <w:lang w:val="uk-UA"/>
        </w:rPr>
      </w:pPr>
      <w:bookmarkStart w:id="29" w:name="_Hlk72709814"/>
    </w:p>
    <w:p w14:paraId="2C6260F2" w14:textId="77777777" w:rsidR="00CD66D2" w:rsidRDefault="00612F29" w:rsidP="003F56CD">
      <w:pPr>
        <w:pStyle w:val="a2"/>
      </w:pPr>
      <w:bookmarkStart w:id="30" w:name="_Toc74067583"/>
      <w:r>
        <w:t>Вибір моделі життєвого циклу</w:t>
      </w:r>
      <w:bookmarkEnd w:id="30"/>
    </w:p>
    <w:bookmarkEnd w:id="29"/>
    <w:p w14:paraId="552DE447" w14:textId="77777777" w:rsidR="00B37F77" w:rsidRDefault="00200F24" w:rsidP="00B37F77">
      <w:pPr>
        <w:pStyle w:val="af"/>
      </w:pPr>
      <w:r>
        <w:t>При розробці програмного</w:t>
      </w:r>
      <w:r w:rsidR="00B37F77">
        <w:t xml:space="preserve"> продукту використовувалася інкремент</w:t>
      </w:r>
      <w:r>
        <w:t>на модель життєвого циклу, під час якої програмне забезпечення розробляється з лінійною послідовністю стадій однак в декілька інкрементів (версій). Таким чином покращення продукту проходить заплановано весь час, доки життєвий цикл розробки не завершиться.</w:t>
      </w:r>
    </w:p>
    <w:p w14:paraId="5C9B52C1" w14:textId="77777777" w:rsidR="00200F24" w:rsidRPr="000B2A05" w:rsidRDefault="00200F24" w:rsidP="00B37F77">
      <w:pPr>
        <w:pStyle w:val="af"/>
        <w:rPr>
          <w:lang w:val="ru-RU"/>
        </w:rPr>
      </w:pPr>
      <w:r>
        <w:t>Потреби до системи визначаються в самому початку роботи, після чого процес розробки проводиться у вигляді послідовності версій, кожна з яких являє собою закінчений працездатний продукт.</w:t>
      </w:r>
      <w:r w:rsidR="00CE14CA">
        <w:t xml:space="preserve"> </w:t>
      </w:r>
    </w:p>
    <w:p w14:paraId="4DC2A395" w14:textId="77777777" w:rsidR="00CE14CA" w:rsidRDefault="00CE14CA" w:rsidP="00B37F77">
      <w:pPr>
        <w:pStyle w:val="af"/>
      </w:pPr>
      <w:r>
        <w:t xml:space="preserve">Ця модель є досить зручною тому, що </w:t>
      </w:r>
      <w:r w:rsidR="000F1440">
        <w:t xml:space="preserve">спираючись на технічне завдання, є можливість створити деякий працездатний продукт на початкових етапах розробки. </w:t>
      </w:r>
    </w:p>
    <w:p w14:paraId="3F0A736E" w14:textId="77777777" w:rsidR="00C13EA6" w:rsidRPr="00C13EA6" w:rsidRDefault="00C13EA6" w:rsidP="00B37F77">
      <w:pPr>
        <w:pStyle w:val="af"/>
        <w:rPr>
          <w:lang w:val="ru-RU"/>
        </w:rPr>
      </w:pPr>
      <w:r>
        <w:lastRenderedPageBreak/>
        <w:t xml:space="preserve">Для розбиття завдань за пріоритетами використовувалася техніка </w:t>
      </w:r>
      <w:bookmarkStart w:id="31" w:name="_Hlk72887734"/>
      <w:r>
        <w:rPr>
          <w:lang w:val="en-US"/>
        </w:rPr>
        <w:t>Story</w:t>
      </w:r>
      <w:r w:rsidRPr="00C13EA6">
        <w:rPr>
          <w:lang w:val="ru-RU"/>
        </w:rPr>
        <w:t xml:space="preserve"> </w:t>
      </w:r>
      <w:r>
        <w:rPr>
          <w:lang w:val="en-US"/>
        </w:rPr>
        <w:t>Mapping</w:t>
      </w:r>
      <w:bookmarkEnd w:id="31"/>
      <w:r w:rsidRPr="00C13EA6">
        <w:rPr>
          <w:lang w:val="ru-RU"/>
        </w:rPr>
        <w:t>.</w:t>
      </w:r>
    </w:p>
    <w:p w14:paraId="0EFB16CF" w14:textId="77777777" w:rsidR="00C13EA6" w:rsidRPr="000B2A05" w:rsidRDefault="00C13EA6" w:rsidP="00B37F77">
      <w:pPr>
        <w:pStyle w:val="af"/>
        <w:rPr>
          <w:lang w:val="ru-RU"/>
        </w:rPr>
      </w:pPr>
      <w:bookmarkStart w:id="32" w:name="_Hlk72888056"/>
      <w:r>
        <w:rPr>
          <w:lang w:val="en-US"/>
        </w:rPr>
        <w:t>Story</w:t>
      </w:r>
      <w:r w:rsidRPr="00C13EA6">
        <w:rPr>
          <w:lang w:val="ru-RU"/>
        </w:rPr>
        <w:t xml:space="preserve"> </w:t>
      </w:r>
      <w:r>
        <w:rPr>
          <w:lang w:val="en-US"/>
        </w:rPr>
        <w:t>Mapping</w:t>
      </w:r>
      <w:r w:rsidRPr="00C13EA6">
        <w:rPr>
          <w:lang w:val="ru-RU"/>
        </w:rPr>
        <w:t xml:space="preserve"> </w:t>
      </w:r>
      <w:bookmarkEnd w:id="32"/>
      <w:r w:rsidRPr="00C13EA6">
        <w:rPr>
          <w:lang w:val="ru-RU"/>
        </w:rPr>
        <w:t xml:space="preserve">– </w:t>
      </w:r>
      <w:r>
        <w:t xml:space="preserve">це метод організації користувацьких історій для створення більш цілісного уявлення про те, як вони вписуються у загальний користувацький досвід. </w:t>
      </w:r>
      <w:r w:rsidR="007F6E7C" w:rsidRPr="000B2A05">
        <w:rPr>
          <w:lang w:val="ru-RU"/>
        </w:rPr>
        <w:t>[</w:t>
      </w:r>
      <w:r w:rsidR="00376E2E">
        <w:rPr>
          <w:lang w:val="en-US"/>
        </w:rPr>
        <w:t>6</w:t>
      </w:r>
      <w:r w:rsidR="007F6E7C" w:rsidRPr="000B2A05">
        <w:rPr>
          <w:lang w:val="ru-RU"/>
        </w:rPr>
        <w:t>]</w:t>
      </w:r>
    </w:p>
    <w:p w14:paraId="51A6C07D" w14:textId="77777777" w:rsidR="00C13EA6" w:rsidRDefault="00C13EA6" w:rsidP="00B37F77">
      <w:pPr>
        <w:pStyle w:val="af"/>
      </w:pPr>
      <w:r>
        <w:t>Результат розбиття завдань за пріоритетами вказаний на рисунку 1.5</w:t>
      </w:r>
      <w:r w:rsidR="007F6E7C">
        <w:t>.</w:t>
      </w:r>
    </w:p>
    <w:p w14:paraId="05336B95" w14:textId="77777777" w:rsidR="00C13EA6" w:rsidRDefault="00C13EA6" w:rsidP="00B37F77">
      <w:pPr>
        <w:pStyle w:val="af"/>
      </w:pPr>
    </w:p>
    <w:p w14:paraId="20B2E363" w14:textId="77777777" w:rsidR="00C13EA6" w:rsidRDefault="006A7422" w:rsidP="00416ACA">
      <w:pPr>
        <w:pStyle w:val="af4"/>
      </w:pPr>
      <w:r>
        <w:pict w14:anchorId="584CC45C">
          <v:shape id="_x0000_i1026" type="#_x0000_t75" style="width:306pt;height:243pt">
            <v:imagedata r:id="rId17" o:title="User Story Mapping Framework"/>
          </v:shape>
        </w:pict>
      </w:r>
    </w:p>
    <w:p w14:paraId="09C9FF8C" w14:textId="77777777" w:rsidR="00C13EA6" w:rsidRPr="00C13EA6" w:rsidRDefault="00EC5913" w:rsidP="00416ACA">
      <w:pPr>
        <w:pStyle w:val="af4"/>
      </w:pPr>
      <w:r>
        <w:t>Рисунок</w:t>
      </w:r>
      <w:r w:rsidR="00C13EA6">
        <w:t xml:space="preserve"> 1.5 – Пріоритетність задач за методом </w:t>
      </w:r>
      <w:r w:rsidR="00C13EA6">
        <w:rPr>
          <w:lang w:val="en-US"/>
        </w:rPr>
        <w:t>Story</w:t>
      </w:r>
      <w:r w:rsidR="00C13EA6" w:rsidRPr="00C13EA6">
        <w:rPr>
          <w:lang w:val="ru-RU"/>
        </w:rPr>
        <w:t xml:space="preserve"> </w:t>
      </w:r>
      <w:r w:rsidR="00C13EA6">
        <w:rPr>
          <w:lang w:val="en-US"/>
        </w:rPr>
        <w:t>Mapping</w:t>
      </w:r>
    </w:p>
    <w:p w14:paraId="255D4247" w14:textId="77777777" w:rsidR="00C13EA6" w:rsidRPr="007F6E7C" w:rsidRDefault="00C13EA6" w:rsidP="00C13EA6">
      <w:pPr>
        <w:pStyle w:val="af"/>
      </w:pPr>
      <w:r>
        <w:t>Після виділення пріоритетності завдань, вони були розбиті на спринти за принципом 1 реліз – 1 спринт. Кожен спринт триває 2 тижні</w:t>
      </w:r>
      <w:r w:rsidR="007F6E7C">
        <w:t>. Для розбиття цих завдань</w:t>
      </w:r>
      <w:r w:rsidR="007739DF">
        <w:t xml:space="preserve"> та подальшої роботи з ними був</w:t>
      </w:r>
      <w:r w:rsidR="007F6E7C">
        <w:t xml:space="preserve"> використаний веб-додаток </w:t>
      </w:r>
      <w:r w:rsidR="007F6E7C">
        <w:rPr>
          <w:lang w:val="en-US"/>
        </w:rPr>
        <w:t>Clubhouse</w:t>
      </w:r>
      <w:r w:rsidR="007F6E7C">
        <w:t xml:space="preserve">. Який дозволяє зв’язати дошку з деяким </w:t>
      </w:r>
      <w:r w:rsidR="007F6E7C">
        <w:rPr>
          <w:lang w:val="en-US"/>
        </w:rPr>
        <w:t>git</w:t>
      </w:r>
      <w:r w:rsidR="007F6E7C" w:rsidRPr="007F6E7C">
        <w:t xml:space="preserve"> </w:t>
      </w:r>
      <w:r w:rsidR="007F6E7C">
        <w:t>репозиторієм та контролювати прогрес деякої історії шляхом зміни статусів обраної гілки.</w:t>
      </w:r>
      <w:r w:rsidR="00090181">
        <w:t xml:space="preserve"> Приклад дошки з </w:t>
      </w:r>
      <w:r w:rsidR="00090181">
        <w:rPr>
          <w:lang w:val="en-US"/>
        </w:rPr>
        <w:t>Clubhouse</w:t>
      </w:r>
      <w:r w:rsidR="007F6E7C">
        <w:t xml:space="preserve"> п</w:t>
      </w:r>
      <w:r w:rsidR="00BC26A7">
        <w:t>родемонстровано на рисунку 1.6</w:t>
      </w:r>
    </w:p>
    <w:p w14:paraId="05C45BEA" w14:textId="77777777" w:rsidR="00C13EA6" w:rsidRPr="007F6E7C" w:rsidRDefault="00C13EA6" w:rsidP="00416ACA">
      <w:pPr>
        <w:pStyle w:val="af4"/>
      </w:pPr>
    </w:p>
    <w:p w14:paraId="5906C35F" w14:textId="77777777" w:rsidR="0067126E" w:rsidRDefault="00A773F3" w:rsidP="00416ACA">
      <w:pPr>
        <w:pStyle w:val="af4"/>
      </w:pPr>
      <w:r>
        <w:rPr>
          <w:lang w:val="ru-RU"/>
        </w:rPr>
        <w:lastRenderedPageBreak/>
        <w:drawing>
          <wp:inline distT="0" distB="0" distL="0" distR="0" wp14:anchorId="1415CF79" wp14:editId="23C50477">
            <wp:extent cx="5940425" cy="28987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98775"/>
                    </a:xfrm>
                    <a:prstGeom prst="rect">
                      <a:avLst/>
                    </a:prstGeom>
                  </pic:spPr>
                </pic:pic>
              </a:graphicData>
            </a:graphic>
          </wp:inline>
        </w:drawing>
      </w:r>
    </w:p>
    <w:p w14:paraId="73820985" w14:textId="77777777" w:rsidR="007F6E7C" w:rsidRPr="000B2A05" w:rsidRDefault="00EC5913" w:rsidP="00416ACA">
      <w:pPr>
        <w:pStyle w:val="af4"/>
      </w:pPr>
      <w:r>
        <w:t>Рисунок</w:t>
      </w:r>
      <w:r w:rsidR="00BC26A7">
        <w:t xml:space="preserve"> 1.6</w:t>
      </w:r>
      <w:r w:rsidR="007F6E7C">
        <w:t xml:space="preserve"> – дошка </w:t>
      </w:r>
      <w:r w:rsidR="007F6E7C">
        <w:rPr>
          <w:lang w:val="en-US"/>
        </w:rPr>
        <w:t>Clubhouse</w:t>
      </w:r>
    </w:p>
    <w:p w14:paraId="5EB436BD" w14:textId="77777777" w:rsidR="007F6E7C" w:rsidRDefault="007F6E7C" w:rsidP="007F6E7C">
      <w:pPr>
        <w:pStyle w:val="af"/>
      </w:pPr>
      <w:r>
        <w:t>Для початку роботи з дошкою треба обрати завдання та знайти на ньому поле, у якому зазначена спеціальна назва гілки завдяки якій сервіс буде відстежувати статус історії (</w:t>
      </w:r>
      <w:r w:rsidR="00EC5913">
        <w:t>Рисунок</w:t>
      </w:r>
      <w:r w:rsidR="00BC26A7">
        <w:t xml:space="preserve"> 1.7</w:t>
      </w:r>
      <w:r>
        <w:t xml:space="preserve">). </w:t>
      </w:r>
    </w:p>
    <w:p w14:paraId="42A4E194" w14:textId="77777777" w:rsidR="00090181" w:rsidRDefault="00090181" w:rsidP="007F6E7C">
      <w:pPr>
        <w:pStyle w:val="af"/>
      </w:pPr>
    </w:p>
    <w:p w14:paraId="4A6EBA57" w14:textId="77777777" w:rsidR="00090181" w:rsidRPr="00B70A21" w:rsidRDefault="00090181" w:rsidP="00416ACA">
      <w:pPr>
        <w:pStyle w:val="af4"/>
        <w:rPr>
          <w:lang w:val="ru-RU"/>
        </w:rPr>
      </w:pPr>
      <w:r>
        <w:rPr>
          <w:lang w:val="ru-RU"/>
        </w:rPr>
        <w:drawing>
          <wp:inline distT="0" distB="0" distL="0" distR="0" wp14:anchorId="584902D9" wp14:editId="03FF32D3">
            <wp:extent cx="5891875" cy="33386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937" cy="3458787"/>
                    </a:xfrm>
                    <a:prstGeom prst="rect">
                      <a:avLst/>
                    </a:prstGeom>
                  </pic:spPr>
                </pic:pic>
              </a:graphicData>
            </a:graphic>
          </wp:inline>
        </w:drawing>
      </w:r>
    </w:p>
    <w:p w14:paraId="14EF71B3" w14:textId="77777777" w:rsidR="00090181" w:rsidRDefault="00EC5913" w:rsidP="00416ACA">
      <w:pPr>
        <w:pStyle w:val="af4"/>
      </w:pPr>
      <w:r>
        <w:t>Рисунок</w:t>
      </w:r>
      <w:r w:rsidR="00BC26A7">
        <w:t xml:space="preserve"> 1.7</w:t>
      </w:r>
      <w:r w:rsidR="00090181">
        <w:t xml:space="preserve"> – Отримання корекної назви гілки</w:t>
      </w:r>
    </w:p>
    <w:p w14:paraId="02E5009A" w14:textId="77777777" w:rsidR="00C018FD" w:rsidRDefault="00C018FD">
      <w:pPr>
        <w:rPr>
          <w:rFonts w:ascii="Times New Roman" w:hAnsi="Times New Roman" w:cs="Times New Roman"/>
          <w:sz w:val="28"/>
          <w:szCs w:val="28"/>
          <w:lang w:val="uk-UA"/>
        </w:rPr>
      </w:pPr>
      <w:r>
        <w:br w:type="page"/>
      </w:r>
    </w:p>
    <w:p w14:paraId="40E9AE8D" w14:textId="3543BE36" w:rsidR="00090181" w:rsidRDefault="00090181" w:rsidP="001F2D2F">
      <w:pPr>
        <w:pStyle w:val="af"/>
      </w:pPr>
      <w:r>
        <w:lastRenderedPageBreak/>
        <w:t xml:space="preserve">Статус історії визначається за правилами </w:t>
      </w:r>
      <w:r w:rsidR="001F2D2F">
        <w:t>нижче:</w:t>
      </w:r>
    </w:p>
    <w:p w14:paraId="5FDA3ED9" w14:textId="77777777" w:rsidR="00090181" w:rsidRDefault="001F2D2F" w:rsidP="00F81737">
      <w:pPr>
        <w:pStyle w:val="a4"/>
      </w:pPr>
      <w:r w:rsidRPr="001F2D2F">
        <w:t>Одразу після створення гілки історія переходить із статусу «Готова до розробки» у статус «У розробці».</w:t>
      </w:r>
    </w:p>
    <w:p w14:paraId="52A9ECB0" w14:textId="77777777" w:rsidR="00F81737" w:rsidRDefault="00F81737" w:rsidP="00F81737">
      <w:pPr>
        <w:pStyle w:val="a4"/>
      </w:pPr>
      <w:r>
        <w:t xml:space="preserve">Коли від гілки поступає запит на злиття з гілкою </w:t>
      </w:r>
      <w:r>
        <w:rPr>
          <w:lang w:val="en-US"/>
        </w:rPr>
        <w:t>dev</w:t>
      </w:r>
      <w:r w:rsidRPr="00F81737">
        <w:rPr>
          <w:lang w:val="ru-RU"/>
        </w:rPr>
        <w:t xml:space="preserve"> </w:t>
      </w:r>
      <w:r>
        <w:t>історія переходить у статус «Готова для перевірки»</w:t>
      </w:r>
    </w:p>
    <w:p w14:paraId="5BE9FE51" w14:textId="77777777" w:rsidR="00F81737" w:rsidRDefault="00F81737" w:rsidP="00F81737">
      <w:pPr>
        <w:pStyle w:val="a4"/>
      </w:pPr>
      <w:r>
        <w:t xml:space="preserve">Після злиття цієї гілки з </w:t>
      </w:r>
      <w:r>
        <w:rPr>
          <w:lang w:val="en-US"/>
        </w:rPr>
        <w:t>dev</w:t>
      </w:r>
      <w:r w:rsidRPr="00F81737">
        <w:t xml:space="preserve"> </w:t>
      </w:r>
      <w:r>
        <w:t>історія переходить у статус «Готова для розгортання»</w:t>
      </w:r>
    </w:p>
    <w:p w14:paraId="3ACE5639" w14:textId="77777777" w:rsidR="00F81737" w:rsidRDefault="00F81737" w:rsidP="00F81737">
      <w:pPr>
        <w:pStyle w:val="a4"/>
      </w:pPr>
      <w:r>
        <w:t xml:space="preserve">Після злиття цієї гілки з гілкою </w:t>
      </w:r>
      <w:r>
        <w:rPr>
          <w:lang w:val="en-US"/>
        </w:rPr>
        <w:t>master</w:t>
      </w:r>
      <w:r>
        <w:t>, історія переходить у статус «Виконано»</w:t>
      </w:r>
    </w:p>
    <w:p w14:paraId="18CE98A9" w14:textId="77777777" w:rsidR="00E82EE4" w:rsidRDefault="00E82EE4">
      <w:pPr>
        <w:rPr>
          <w:rFonts w:ascii="Times New Roman" w:hAnsi="Times New Roman" w:cs="Times New Roman"/>
          <w:sz w:val="28"/>
          <w:szCs w:val="28"/>
          <w:lang w:val="uk-UA"/>
        </w:rPr>
      </w:pPr>
      <w:r w:rsidRPr="006E38C6">
        <w:rPr>
          <w:lang w:val="uk-UA"/>
        </w:rPr>
        <w:br w:type="page"/>
      </w:r>
    </w:p>
    <w:p w14:paraId="48C3379A" w14:textId="77777777" w:rsidR="00E82EE4" w:rsidRPr="00E82EE4" w:rsidRDefault="00E82EE4" w:rsidP="00416ACA">
      <w:pPr>
        <w:pStyle w:val="a1"/>
      </w:pPr>
      <w:bookmarkStart w:id="33" w:name="_Toc74067584"/>
      <w:r>
        <w:lastRenderedPageBreak/>
        <w:t>Алгоритмічне забезпечення</w:t>
      </w:r>
      <w:bookmarkEnd w:id="33"/>
    </w:p>
    <w:p w14:paraId="0438EF3B" w14:textId="77777777" w:rsidR="00E82EE4" w:rsidRDefault="003F56CD" w:rsidP="003F56CD">
      <w:pPr>
        <w:pStyle w:val="a2"/>
      </w:pPr>
      <w:bookmarkStart w:id="34" w:name="_Toc74067585"/>
      <w:r>
        <w:t>Діаграма варіантів використання</w:t>
      </w:r>
      <w:bookmarkEnd w:id="34"/>
    </w:p>
    <w:p w14:paraId="173E6D92" w14:textId="77777777" w:rsidR="00A474B0" w:rsidRPr="00A474B0" w:rsidRDefault="00A474B0" w:rsidP="00A474B0">
      <w:pPr>
        <w:pStyle w:val="af"/>
      </w:pPr>
      <w:r w:rsidRPr="00A474B0">
        <w:t>Діаграми варіантів використання використовуються для відображення сценаріїв використання системи та користувачів системи, які використовують її функції.</w:t>
      </w:r>
    </w:p>
    <w:p w14:paraId="50FE4A49" w14:textId="77777777" w:rsidR="00A474B0" w:rsidRPr="00A474B0" w:rsidRDefault="00A474B0" w:rsidP="00A474B0">
      <w:pPr>
        <w:pStyle w:val="af"/>
      </w:pPr>
      <w:r w:rsidRPr="00A474B0">
        <w:t>Актори на діаграмі варіантів використання позначаються символом людини, а варіанти використання – еліпсом.</w:t>
      </w:r>
    </w:p>
    <w:p w14:paraId="4674C0F7" w14:textId="77777777" w:rsidR="003F56CD" w:rsidRDefault="00A474B0" w:rsidP="00A474B0">
      <w:pPr>
        <w:pStyle w:val="af"/>
        <w:rPr>
          <w:lang w:val="ru-RU"/>
        </w:rPr>
      </w:pPr>
      <w:r w:rsidRPr="00A474B0">
        <w:t>Актори та варіанти використання поєднуються напрямленою асоціацією – стрілкою, що спрямована від актора до варіанта використання. Також актори можуть поєднуватися з використанням зв’язків узагальнення</w:t>
      </w:r>
      <w:r w:rsidRPr="00A474B0">
        <w:rPr>
          <w:lang w:val="ru-RU"/>
        </w:rPr>
        <w:t xml:space="preserve"> [</w:t>
      </w:r>
      <w:r w:rsidR="00CF0687" w:rsidRPr="00AA0E3C">
        <w:rPr>
          <w:lang w:val="ru-RU"/>
        </w:rPr>
        <w:t>7</w:t>
      </w:r>
      <w:r w:rsidRPr="00A474B0">
        <w:rPr>
          <w:lang w:val="ru-RU"/>
        </w:rPr>
        <w:t>].</w:t>
      </w:r>
    </w:p>
    <w:p w14:paraId="081B9388" w14:textId="77777777" w:rsidR="00C3041C" w:rsidRDefault="00C3041C" w:rsidP="00A474B0">
      <w:pPr>
        <w:pStyle w:val="af"/>
        <w:rPr>
          <w:lang w:val="ru-RU"/>
        </w:rPr>
      </w:pPr>
      <w:r w:rsidRPr="00C3041C">
        <w:t xml:space="preserve">Діаграма варіантів використання зображена на рисунку </w:t>
      </w:r>
      <w:r>
        <w:rPr>
          <w:lang w:val="ru-RU"/>
        </w:rPr>
        <w:t>2.1.</w:t>
      </w:r>
    </w:p>
    <w:p w14:paraId="24F78D0B" w14:textId="77777777" w:rsidR="00C47021" w:rsidRDefault="00C47021" w:rsidP="00A474B0">
      <w:pPr>
        <w:pStyle w:val="af"/>
        <w:rPr>
          <w:lang w:val="ru-RU"/>
        </w:rPr>
      </w:pPr>
    </w:p>
    <w:p w14:paraId="47EAA128" w14:textId="77777777" w:rsidR="00C3041C" w:rsidRDefault="008449F7" w:rsidP="00C3041C">
      <w:pPr>
        <w:pStyle w:val="af4"/>
      </w:pPr>
      <w:r w:rsidRPr="008449F7">
        <w:rPr>
          <w:lang w:val="ru-RU"/>
        </w:rPr>
        <w:drawing>
          <wp:inline distT="0" distB="0" distL="0" distR="0" wp14:anchorId="704D8305" wp14:editId="68A843C3">
            <wp:extent cx="5940425" cy="3377499"/>
            <wp:effectExtent l="0" t="0" r="0" b="0"/>
            <wp:docPr id="22" name="Рисунок 22" descr="A:\education\шарага\Диплом\asse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education\шарага\Диплом\assets\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77499"/>
                    </a:xfrm>
                    <a:prstGeom prst="rect">
                      <a:avLst/>
                    </a:prstGeom>
                    <a:noFill/>
                    <a:ln>
                      <a:noFill/>
                    </a:ln>
                  </pic:spPr>
                </pic:pic>
              </a:graphicData>
            </a:graphic>
          </wp:inline>
        </w:drawing>
      </w:r>
    </w:p>
    <w:p w14:paraId="0F356449" w14:textId="77777777" w:rsidR="003F56CD" w:rsidRDefault="00C3041C" w:rsidP="00E934C4">
      <w:pPr>
        <w:pStyle w:val="af4"/>
      </w:pPr>
      <w:r>
        <w:t>Рисунок 2.1 – Діаграма варіантів викоритання</w:t>
      </w:r>
    </w:p>
    <w:p w14:paraId="0E54F573" w14:textId="77777777" w:rsidR="00E934C4" w:rsidRDefault="00E934C4" w:rsidP="00E934C4">
      <w:pPr>
        <w:pStyle w:val="af"/>
      </w:pPr>
      <w:r>
        <w:t>Спочатку кожен користувач повинен створити шаблон, який буде збережений до бази даних. Далі користувач може зайти у будь-який чат та використовуючи бота у режимі</w:t>
      </w:r>
      <w:r w:rsidRPr="00E934C4">
        <w:rPr>
          <w:lang w:val="ru-RU"/>
        </w:rPr>
        <w:t xml:space="preserve"> </w:t>
      </w:r>
      <w:r>
        <w:rPr>
          <w:lang w:val="en-US"/>
        </w:rPr>
        <w:t>inline</w:t>
      </w:r>
      <w:r>
        <w:rPr>
          <w:lang w:val="ru-RU"/>
        </w:rPr>
        <w:t xml:space="preserve"> </w:t>
      </w:r>
      <w:r>
        <w:t xml:space="preserve">отримати доступ до збереженого шаблону та надіслати його. </w:t>
      </w:r>
    </w:p>
    <w:p w14:paraId="6C5907B4" w14:textId="77777777" w:rsidR="003F56CD" w:rsidRDefault="003F56CD" w:rsidP="003F56CD">
      <w:pPr>
        <w:pStyle w:val="a2"/>
      </w:pPr>
      <w:bookmarkStart w:id="35" w:name="_Toc74067586"/>
      <w:r>
        <w:lastRenderedPageBreak/>
        <w:t>Діаграма розгортання</w:t>
      </w:r>
      <w:bookmarkEnd w:id="35"/>
    </w:p>
    <w:p w14:paraId="2E8976CF" w14:textId="77777777" w:rsidR="003F56CD" w:rsidRDefault="00C47021" w:rsidP="003F56CD">
      <w:pPr>
        <w:pStyle w:val="af"/>
      </w:pPr>
      <w:r w:rsidRPr="00C47021">
        <w:t>Діаграма розгортання призначена для візуалізації елементів і компонентів програми, які існують лише на етапі її виконання (</w:t>
      </w:r>
      <w:r w:rsidRPr="00C47021">
        <w:rPr>
          <w:lang w:val="en-US"/>
        </w:rPr>
        <w:t>runtime</w:t>
      </w:r>
      <w:r w:rsidRPr="00C47021">
        <w:t>). При цьому подаються тільки компоненти-екземпляри програми, які є здійснимими файлами або динамічними бібліотеками. Ті компоненти, які не використовуються на етапі виконання, на діаграмі розгортання не відображаються. Так, компоненти з вихідними текстами програм можуть бути присутніми тільки на діаграмі компонентів. На діаграмі розгортання вони не вказуються.</w:t>
      </w:r>
    </w:p>
    <w:p w14:paraId="6A9FA4C2" w14:textId="77777777" w:rsidR="00C47021" w:rsidRDefault="00C47021" w:rsidP="003F56CD">
      <w:pPr>
        <w:pStyle w:val="af"/>
      </w:pPr>
      <w:r>
        <w:t>Діаграму розгортання до дипломного проекту подано на рисунку 2.2.</w:t>
      </w:r>
    </w:p>
    <w:p w14:paraId="0980A436" w14:textId="77777777" w:rsidR="00C47021" w:rsidRDefault="00C47021" w:rsidP="003F56CD">
      <w:pPr>
        <w:pStyle w:val="af"/>
      </w:pPr>
    </w:p>
    <w:p w14:paraId="27285727" w14:textId="77777777" w:rsidR="00C47021" w:rsidRDefault="00C47021" w:rsidP="00C47021">
      <w:pPr>
        <w:pStyle w:val="af4"/>
      </w:pPr>
      <w:r w:rsidRPr="00C47021">
        <w:rPr>
          <w:lang w:val="ru-RU"/>
        </w:rPr>
        <w:drawing>
          <wp:inline distT="0" distB="0" distL="0" distR="0" wp14:anchorId="1A3C6DE1" wp14:editId="1B5002A5">
            <wp:extent cx="5572125" cy="1933575"/>
            <wp:effectExtent l="0" t="0" r="9525" b="9525"/>
            <wp:docPr id="21" name="Рисунок 21" descr="A:\education\шарага\Диплом\asset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ducation\шарага\Диплом\assets\deploy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1933575"/>
                    </a:xfrm>
                    <a:prstGeom prst="rect">
                      <a:avLst/>
                    </a:prstGeom>
                    <a:noFill/>
                    <a:ln>
                      <a:noFill/>
                    </a:ln>
                  </pic:spPr>
                </pic:pic>
              </a:graphicData>
            </a:graphic>
          </wp:inline>
        </w:drawing>
      </w:r>
    </w:p>
    <w:p w14:paraId="51A43B19" w14:textId="77777777" w:rsidR="00C47021" w:rsidRDefault="00C47021" w:rsidP="00C47021">
      <w:pPr>
        <w:pStyle w:val="af4"/>
      </w:pPr>
      <w:r>
        <w:t xml:space="preserve">Рисунок 2.2 – Діаграма розгортання </w:t>
      </w:r>
    </w:p>
    <w:p w14:paraId="247C164F" w14:textId="77777777" w:rsidR="00C47021" w:rsidRPr="00CF0687" w:rsidRDefault="00C47021" w:rsidP="00C47021">
      <w:pPr>
        <w:pStyle w:val="af"/>
        <w:rPr>
          <w:lang w:val="ru-RU"/>
        </w:rPr>
      </w:pPr>
      <w:r w:rsidRPr="00C47021">
        <w:t>Діаграма розгортання містить графічні зображення процесорів, пристроїв, процесів і зв'язків між ними. На відміну від діаграм логічного представлення, діаграма розгортання є єдиною для системи в цілому, оскільки повинна повністю відображати особливості її реалізації. Ця діаграма, по суті, завершує процес ООАП для конкретної програмної системи і її розробка, як правило, є останні</w:t>
      </w:r>
      <w:r>
        <w:t>м етапом специфікації моделі [</w:t>
      </w:r>
      <w:r w:rsidR="00CF0687" w:rsidRPr="00CF0687">
        <w:rPr>
          <w:lang w:val="ru-RU"/>
        </w:rPr>
        <w:t>8]</w:t>
      </w:r>
    </w:p>
    <w:p w14:paraId="4770A193" w14:textId="77777777" w:rsidR="003F56CD" w:rsidRDefault="003F56CD" w:rsidP="003F56CD">
      <w:pPr>
        <w:pStyle w:val="a2"/>
      </w:pPr>
      <w:bookmarkStart w:id="36" w:name="_Toc74067587"/>
      <w:r>
        <w:t>Діаграма компонентів</w:t>
      </w:r>
      <w:bookmarkEnd w:id="36"/>
    </w:p>
    <w:p w14:paraId="46F36C2E" w14:textId="77777777" w:rsidR="003F56CD" w:rsidRPr="00CF0687" w:rsidRDefault="00930329" w:rsidP="003F56CD">
      <w:pPr>
        <w:pStyle w:val="af"/>
        <w:rPr>
          <w:lang w:val="ru-RU"/>
        </w:rPr>
      </w:pPr>
      <w:r w:rsidRPr="00930329">
        <w:t xml:space="preserve">Діаграма компонентів описує особливості фізичного представлення системи. Діаграма компонентів дозволяє визначити архітектуру розроблюваної системи, встановивши залежності між програмними компонентами, в ролі яких </w:t>
      </w:r>
      <w:r w:rsidRPr="00930329">
        <w:lastRenderedPageBreak/>
        <w:t>може виступати вихідний, бінарний і виконуваний код. У багатьох середовищах розробки модуль або компонент відповідає файлу. Пунктирні стрілки, що з'єднують модулі, показують відношення взаємозалежності, аналогічні тим, які мають місце при компіляції початкового програмного коду. Основними графічними елементами діаграми компонентів є компоненти, інте</w:t>
      </w:r>
      <w:r>
        <w:t>рфейси і залежності між ними [</w:t>
      </w:r>
      <w:r w:rsidR="00CF0687" w:rsidRPr="00CF0687">
        <w:rPr>
          <w:lang w:val="ru-RU"/>
        </w:rPr>
        <w:t>9]</w:t>
      </w:r>
    </w:p>
    <w:p w14:paraId="0389EA25" w14:textId="77777777" w:rsidR="00930329" w:rsidRDefault="00930329" w:rsidP="003F56CD">
      <w:pPr>
        <w:pStyle w:val="af"/>
      </w:pPr>
      <w:r w:rsidRPr="00930329">
        <w:t>Діаграма компонентів розробляється для наступних цілей:</w:t>
      </w:r>
    </w:p>
    <w:p w14:paraId="5CE84137" w14:textId="77777777" w:rsidR="00930329" w:rsidRDefault="00930329" w:rsidP="00930329">
      <w:pPr>
        <w:pStyle w:val="a4"/>
      </w:pPr>
      <w:r w:rsidRPr="00930329">
        <w:t>Візуалізації загальної структури вихідного коду програмної системи.</w:t>
      </w:r>
    </w:p>
    <w:p w14:paraId="551AC886" w14:textId="77777777" w:rsidR="00930329" w:rsidRDefault="00930329" w:rsidP="00930329">
      <w:pPr>
        <w:pStyle w:val="a4"/>
      </w:pPr>
      <w:r w:rsidRPr="00930329">
        <w:t>Специфікації виконуваного варіанту програмної системи.</w:t>
      </w:r>
    </w:p>
    <w:p w14:paraId="7F8BABF2" w14:textId="77777777" w:rsidR="00930329" w:rsidRDefault="00930329" w:rsidP="00930329">
      <w:pPr>
        <w:pStyle w:val="a4"/>
      </w:pPr>
      <w:r w:rsidRPr="00930329">
        <w:t>Забезпечення багаторазового використання окремих фрагментів програмного коду.</w:t>
      </w:r>
    </w:p>
    <w:p w14:paraId="2C505901" w14:textId="77777777" w:rsidR="00930329" w:rsidRDefault="00930329" w:rsidP="00930329">
      <w:pPr>
        <w:pStyle w:val="a4"/>
      </w:pPr>
      <w:r w:rsidRPr="00930329">
        <w:t>Уявлення концептуальної і фізичної схем баз даних.</w:t>
      </w:r>
    </w:p>
    <w:p w14:paraId="21733908" w14:textId="77777777" w:rsidR="00B57F52" w:rsidRPr="00B57F52" w:rsidRDefault="00B57F52" w:rsidP="00B57F52">
      <w:pPr>
        <w:pStyle w:val="af"/>
      </w:pPr>
      <w:r>
        <w:t xml:space="preserve">Структура програми складається з 6 файлів. Першим запускається </w:t>
      </w:r>
      <w:r>
        <w:rPr>
          <w:lang w:val="en-US"/>
        </w:rPr>
        <w:t>main</w:t>
      </w:r>
      <w:r w:rsidRPr="00B57F52">
        <w:t>.</w:t>
      </w:r>
      <w:r>
        <w:rPr>
          <w:lang w:val="en-US"/>
        </w:rPr>
        <w:t>py</w:t>
      </w:r>
      <w:r w:rsidRPr="00B57F52">
        <w:t xml:space="preserve">, </w:t>
      </w:r>
      <w:r>
        <w:t xml:space="preserve">що ініціалізує бота та запускає весь потрібний функціонал. </w:t>
      </w:r>
      <w:r>
        <w:rPr>
          <w:lang w:val="en-US"/>
        </w:rPr>
        <w:t>config</w:t>
      </w:r>
      <w:r w:rsidRPr="00B57F52">
        <w:t>.</w:t>
      </w:r>
      <w:r>
        <w:rPr>
          <w:lang w:val="en-US"/>
        </w:rPr>
        <w:t>py</w:t>
      </w:r>
      <w:r w:rsidRPr="00B57F52">
        <w:t xml:space="preserve"> </w:t>
      </w:r>
      <w:r>
        <w:t xml:space="preserve">містить у собі необхідні дані для авторизації бота у телеграм та </w:t>
      </w:r>
      <w:r>
        <w:rPr>
          <w:lang w:val="en-US"/>
        </w:rPr>
        <w:t>mongodb</w:t>
      </w:r>
      <w:r w:rsidRPr="00B57F52">
        <w:t>.</w:t>
      </w:r>
      <w:r>
        <w:t xml:space="preserve"> </w:t>
      </w:r>
      <w:r>
        <w:rPr>
          <w:lang w:val="en-US"/>
        </w:rPr>
        <w:t>db</w:t>
      </w:r>
      <w:r w:rsidRPr="00B57F52">
        <w:t>.</w:t>
      </w:r>
      <w:r>
        <w:rPr>
          <w:lang w:val="en-US"/>
        </w:rPr>
        <w:t>py</w:t>
      </w:r>
      <w:r w:rsidRPr="00B57F52">
        <w:t xml:space="preserve"> </w:t>
      </w:r>
      <w:r>
        <w:t xml:space="preserve">містить у собі функції для роботи з базою даних. </w:t>
      </w:r>
      <w:r>
        <w:rPr>
          <w:lang w:val="en-US"/>
        </w:rPr>
        <w:t>bot</w:t>
      </w:r>
      <w:r w:rsidRPr="00B57F52">
        <w:t>_</w:t>
      </w:r>
      <w:r>
        <w:rPr>
          <w:lang w:val="en-US"/>
        </w:rPr>
        <w:t>utils</w:t>
      </w:r>
      <w:r w:rsidRPr="00B57F52">
        <w:t>.</w:t>
      </w:r>
      <w:r>
        <w:rPr>
          <w:lang w:val="en-US"/>
        </w:rPr>
        <w:t>py</w:t>
      </w:r>
      <w:r w:rsidRPr="00B57F52">
        <w:t xml:space="preserve"> </w:t>
      </w:r>
      <w:r>
        <w:t xml:space="preserve">дає деякі корисні функції для обробки даних. </w:t>
      </w:r>
      <w:r>
        <w:rPr>
          <w:lang w:val="en-US"/>
        </w:rPr>
        <w:t>bot</w:t>
      </w:r>
      <w:r w:rsidRPr="00B57F52">
        <w:t>_</w:t>
      </w:r>
      <w:r>
        <w:rPr>
          <w:lang w:val="en-US"/>
        </w:rPr>
        <w:t>types</w:t>
      </w:r>
      <w:r w:rsidRPr="00B57F52">
        <w:t>.</w:t>
      </w:r>
      <w:r>
        <w:rPr>
          <w:lang w:val="en-US"/>
        </w:rPr>
        <w:t>py</w:t>
      </w:r>
      <w:r w:rsidRPr="00B57F52">
        <w:t xml:space="preserve"> </w:t>
      </w:r>
      <w:r>
        <w:t xml:space="preserve">описує типи усіх сутностей, що наявні у програмі. </w:t>
      </w:r>
      <w:r>
        <w:rPr>
          <w:lang w:val="en-US"/>
        </w:rPr>
        <w:t>Requirements</w:t>
      </w:r>
      <w:r w:rsidRPr="00B57F52">
        <w:rPr>
          <w:lang w:val="ru-RU"/>
        </w:rPr>
        <w:t xml:space="preserve"> </w:t>
      </w:r>
      <w:r>
        <w:t>це файл, у якому описані усі бібліотеки, що мають бути встановлені для інтерпретатора, що буде виконувати скрипт.</w:t>
      </w:r>
    </w:p>
    <w:p w14:paraId="5C5FAE30" w14:textId="77777777" w:rsidR="00B57F52" w:rsidRDefault="00550852" w:rsidP="00B57F52">
      <w:pPr>
        <w:pStyle w:val="af"/>
      </w:pPr>
      <w:r>
        <w:t>Діаграма компонентів для дипломного проекту зображена на рисунку 2.3.</w:t>
      </w:r>
    </w:p>
    <w:p w14:paraId="5DAA4FD0" w14:textId="77777777" w:rsidR="00550852" w:rsidRDefault="00550852" w:rsidP="00550852">
      <w:pPr>
        <w:pStyle w:val="af4"/>
      </w:pPr>
    </w:p>
    <w:p w14:paraId="69C4B960" w14:textId="77777777" w:rsidR="00550852" w:rsidRDefault="00550852" w:rsidP="00550852">
      <w:pPr>
        <w:pStyle w:val="af4"/>
      </w:pPr>
      <w:r w:rsidRPr="00550852">
        <w:rPr>
          <w:lang w:val="ru-RU"/>
        </w:rPr>
        <w:drawing>
          <wp:inline distT="0" distB="0" distL="0" distR="0" wp14:anchorId="6782265E" wp14:editId="1ECA73F1">
            <wp:extent cx="3524596" cy="1518749"/>
            <wp:effectExtent l="0" t="0" r="0" b="5715"/>
            <wp:docPr id="15" name="Рисунок 15" descr="A:\education\шарага\Диплом\asset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ducation\шарага\Диплом\assets\Component diagr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185" t="11434" r="4763" b="10129"/>
                    <a:stretch/>
                  </pic:blipFill>
                  <pic:spPr bwMode="auto">
                    <a:xfrm>
                      <a:off x="0" y="0"/>
                      <a:ext cx="3749647" cy="1615724"/>
                    </a:xfrm>
                    <a:prstGeom prst="rect">
                      <a:avLst/>
                    </a:prstGeom>
                    <a:noFill/>
                    <a:ln>
                      <a:noFill/>
                    </a:ln>
                    <a:extLst>
                      <a:ext uri="{53640926-AAD7-44D8-BBD7-CCE9431645EC}">
                        <a14:shadowObscured xmlns:a14="http://schemas.microsoft.com/office/drawing/2010/main"/>
                      </a:ext>
                    </a:extLst>
                  </pic:spPr>
                </pic:pic>
              </a:graphicData>
            </a:graphic>
          </wp:inline>
        </w:drawing>
      </w:r>
    </w:p>
    <w:p w14:paraId="3B087769" w14:textId="77777777" w:rsidR="00550852" w:rsidRPr="00550852" w:rsidRDefault="00550852" w:rsidP="00550852">
      <w:pPr>
        <w:pStyle w:val="af4"/>
      </w:pPr>
      <w:r>
        <w:t>Рисунок 2.3 – Діаграма компонентів</w:t>
      </w:r>
    </w:p>
    <w:p w14:paraId="4ED9C153" w14:textId="77777777" w:rsidR="003F56CD" w:rsidRDefault="003F56CD" w:rsidP="003F56CD">
      <w:pPr>
        <w:pStyle w:val="a2"/>
      </w:pPr>
      <w:bookmarkStart w:id="37" w:name="_Toc74067588"/>
      <w:r>
        <w:lastRenderedPageBreak/>
        <w:t>Опис бази даних</w:t>
      </w:r>
      <w:bookmarkEnd w:id="37"/>
    </w:p>
    <w:p w14:paraId="12DA6040" w14:textId="77777777" w:rsidR="003F56CD" w:rsidRPr="00E42BFF" w:rsidRDefault="004A3CA9" w:rsidP="003F56CD">
      <w:pPr>
        <w:pStyle w:val="af"/>
        <w:rPr>
          <w:lang w:val="ru-RU"/>
        </w:rPr>
      </w:pPr>
      <w:r>
        <w:t xml:space="preserve">Для збереження інформації у проекті використовується </w:t>
      </w:r>
      <w:r>
        <w:rPr>
          <w:lang w:val="en-US"/>
        </w:rPr>
        <w:t>MongoDB</w:t>
      </w:r>
      <w:r>
        <w:rPr>
          <w:lang w:val="ru-RU"/>
        </w:rPr>
        <w:t xml:space="preserve">, </w:t>
      </w:r>
      <w:r>
        <w:t>це нереляційна база даних.</w:t>
      </w:r>
      <w:r w:rsidRPr="004A3CA9">
        <w:rPr>
          <w:lang w:val="ru-RU"/>
        </w:rPr>
        <w:t xml:space="preserve"> </w:t>
      </w:r>
      <w:r w:rsidRPr="004A3CA9">
        <w:t>Якщо в реляційних бд вміст складають таблиці, то в mongodb база даних складається з колекцій.</w:t>
      </w:r>
      <w:r w:rsidRPr="00E42BFF">
        <w:rPr>
          <w:lang w:val="ru-RU"/>
        </w:rPr>
        <w:t xml:space="preserve"> </w:t>
      </w:r>
    </w:p>
    <w:p w14:paraId="5EAB3B95" w14:textId="77777777" w:rsidR="004A3CA9" w:rsidRPr="004A3CA9" w:rsidRDefault="004A3CA9" w:rsidP="004A3CA9">
      <w:pPr>
        <w:pStyle w:val="af"/>
      </w:pPr>
      <w:r w:rsidRPr="004A3CA9">
        <w:t>Кожна колекція має своє унікальне ім'я - довільний ідентифікатор, що складається з не більше ніж 128 різних алф</w:t>
      </w:r>
      <w:r w:rsidR="00665EDD">
        <w:t>авітно-цифрових символів і знаку</w:t>
      </w:r>
      <w:r w:rsidRPr="004A3CA9">
        <w:t xml:space="preserve"> підкреслення. </w:t>
      </w:r>
    </w:p>
    <w:p w14:paraId="6A19B624" w14:textId="77777777" w:rsidR="004A3CA9" w:rsidRPr="004A3CA9" w:rsidRDefault="004A3CA9" w:rsidP="004A3CA9">
      <w:pPr>
        <w:pStyle w:val="af"/>
      </w:pPr>
      <w:r w:rsidRPr="004A3CA9">
        <w:t xml:space="preserve">На відміну від реляційних баз даних MongoDB не використовує табличний пристрій з чітко заданим кількістю стовпців і типів даних. MongoDB є документо-орієнтованої системою, в якій центральним поняттям є документ. </w:t>
      </w:r>
    </w:p>
    <w:p w14:paraId="776D7C4F" w14:textId="77777777" w:rsidR="004A3CA9" w:rsidRDefault="004A3CA9" w:rsidP="004A3CA9">
      <w:pPr>
        <w:pStyle w:val="af"/>
      </w:pPr>
      <w:r w:rsidRPr="004A3CA9">
        <w:t>Документ можна уявити як об'єкт, який зберігає деяку інформацію. У певному сенсі він подібний до рядкам в реляційних СУБД, де рядки зберігають інформацію про окремий елемент</w:t>
      </w:r>
      <w:r w:rsidR="00744740" w:rsidRPr="00744740">
        <w:rPr>
          <w:lang w:val="ru-RU"/>
        </w:rPr>
        <w:t xml:space="preserve"> [</w:t>
      </w:r>
      <w:r w:rsidR="00CF0687" w:rsidRPr="00CF0687">
        <w:rPr>
          <w:lang w:val="ru-RU"/>
        </w:rPr>
        <w:t>10</w:t>
      </w:r>
      <w:r w:rsidR="00744740" w:rsidRPr="00744740">
        <w:rPr>
          <w:lang w:val="ru-RU"/>
        </w:rPr>
        <w:t>]</w:t>
      </w:r>
      <w:r w:rsidRPr="004A3CA9">
        <w:t>.</w:t>
      </w:r>
      <w:r w:rsidR="00744740">
        <w:t xml:space="preserve"> </w:t>
      </w:r>
    </w:p>
    <w:p w14:paraId="3E46DEDB" w14:textId="77777777" w:rsidR="00DF1E4E" w:rsidRDefault="00DF1E4E" w:rsidP="004A3CA9">
      <w:pPr>
        <w:pStyle w:val="af"/>
      </w:pPr>
      <w:r>
        <w:t>Структура бд дипломного проекту зображена на рисунку 2.4.</w:t>
      </w:r>
    </w:p>
    <w:p w14:paraId="3FE050A6" w14:textId="77777777" w:rsidR="003662FC" w:rsidRDefault="003662FC" w:rsidP="004A3CA9">
      <w:pPr>
        <w:pStyle w:val="af"/>
      </w:pPr>
    </w:p>
    <w:p w14:paraId="1B82C906" w14:textId="77777777" w:rsidR="00DF1E4E" w:rsidRDefault="00DF1E4E" w:rsidP="00DF1E4E">
      <w:pPr>
        <w:pStyle w:val="af4"/>
      </w:pPr>
      <w:r>
        <w:rPr>
          <w:lang w:val="ru-RU"/>
        </w:rPr>
        <w:drawing>
          <wp:inline distT="0" distB="0" distL="0" distR="0" wp14:anchorId="2A1AB46B" wp14:editId="3613852E">
            <wp:extent cx="5012773" cy="28595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5093" cy="2878015"/>
                    </a:xfrm>
                    <a:prstGeom prst="rect">
                      <a:avLst/>
                    </a:prstGeom>
                  </pic:spPr>
                </pic:pic>
              </a:graphicData>
            </a:graphic>
          </wp:inline>
        </w:drawing>
      </w:r>
    </w:p>
    <w:p w14:paraId="0366A10F" w14:textId="77777777" w:rsidR="00DF1E4E" w:rsidRPr="00DF1E4E" w:rsidRDefault="00DF1E4E" w:rsidP="00DF1E4E">
      <w:pPr>
        <w:pStyle w:val="af4"/>
      </w:pPr>
      <w:r>
        <w:t>Рисунок 2.4 – Структура бази даних</w:t>
      </w:r>
    </w:p>
    <w:p w14:paraId="133D6091" w14:textId="77777777" w:rsidR="00DD044C" w:rsidRDefault="00DD044C" w:rsidP="00DD044C">
      <w:pPr>
        <w:pStyle w:val="af"/>
      </w:pPr>
      <w:r>
        <w:t>Кожний документ за замовчуванням має поле «</w:t>
      </w:r>
      <w:r w:rsidRPr="00DD044C">
        <w:rPr>
          <w:lang w:val="ru-RU"/>
        </w:rPr>
        <w:t>_</w:t>
      </w:r>
      <w:r>
        <w:rPr>
          <w:lang w:val="en-US"/>
        </w:rPr>
        <w:t>id</w:t>
      </w:r>
      <w:r>
        <w:t>», у якому зберігається його ідентифікатор.</w:t>
      </w:r>
    </w:p>
    <w:p w14:paraId="34AE6348" w14:textId="77777777" w:rsidR="00DD044C" w:rsidRDefault="00DD044C" w:rsidP="00DD044C">
      <w:pPr>
        <w:pStyle w:val="af"/>
      </w:pPr>
      <w:r>
        <w:lastRenderedPageBreak/>
        <w:t xml:space="preserve">Кожен користувач з таблиці </w:t>
      </w:r>
      <w:r>
        <w:rPr>
          <w:lang w:val="en-US"/>
        </w:rPr>
        <w:t>users</w:t>
      </w:r>
      <w:r w:rsidRPr="00DD044C">
        <w:t xml:space="preserve"> </w:t>
      </w:r>
      <w:r>
        <w:t>має поля «</w:t>
      </w:r>
      <w:r>
        <w:rPr>
          <w:lang w:val="en-US"/>
        </w:rPr>
        <w:t>user</w:t>
      </w:r>
      <w:r w:rsidRPr="00DD044C">
        <w:t>_</w:t>
      </w:r>
      <w:r>
        <w:rPr>
          <w:lang w:val="en-US"/>
        </w:rPr>
        <w:t>id</w:t>
      </w:r>
      <w:r>
        <w:t xml:space="preserve">», що є ідентифікатором користувача у </w:t>
      </w:r>
      <w:r>
        <w:rPr>
          <w:lang w:val="en-US"/>
        </w:rPr>
        <w:t>Telegram</w:t>
      </w:r>
      <w:r>
        <w:rPr>
          <w:lang w:val="ru-RU"/>
        </w:rPr>
        <w:t> </w:t>
      </w:r>
      <w:r w:rsidRPr="00DD044C">
        <w:t>та</w:t>
      </w:r>
      <w:r>
        <w:t xml:space="preserve"> «</w:t>
      </w:r>
      <w:r>
        <w:rPr>
          <w:lang w:val="en-US"/>
        </w:rPr>
        <w:t>keywords</w:t>
      </w:r>
      <w:r>
        <w:t>»</w:t>
      </w:r>
      <w:r w:rsidRPr="00DD044C">
        <w:t xml:space="preserve"> </w:t>
      </w:r>
      <w:r>
        <w:t xml:space="preserve">що э об’єктом у якому ключ це деяке ключове слово, а значення – ідентифікатор документу з таблиці </w:t>
      </w:r>
      <w:r>
        <w:rPr>
          <w:lang w:val="en-US"/>
        </w:rPr>
        <w:t>keywords</w:t>
      </w:r>
      <w:r w:rsidRPr="00DD044C">
        <w:t xml:space="preserve">. </w:t>
      </w:r>
      <w:r>
        <w:t>Решта полів використовується для наочної перевірки корект</w:t>
      </w:r>
      <w:r w:rsidR="006979A4">
        <w:t>ності роботи бота з базою даних та не використовується скриптом.</w:t>
      </w:r>
    </w:p>
    <w:p w14:paraId="21239B5F" w14:textId="77777777" w:rsidR="006979A4" w:rsidRDefault="006979A4" w:rsidP="00DD044C">
      <w:pPr>
        <w:pStyle w:val="af"/>
      </w:pPr>
      <w:r>
        <w:t xml:space="preserve">Шаблони усіх користувачів збережені у </w:t>
      </w:r>
      <w:r w:rsidR="00736945">
        <w:t>колекції</w:t>
      </w:r>
      <w:r>
        <w:t xml:space="preserve"> </w:t>
      </w:r>
      <w:r>
        <w:rPr>
          <w:lang w:val="en-US"/>
        </w:rPr>
        <w:t>keywords</w:t>
      </w:r>
      <w:r>
        <w:rPr>
          <w:lang w:val="ru-RU"/>
        </w:rPr>
        <w:t xml:space="preserve">. </w:t>
      </w:r>
      <w:r>
        <w:t>Кожен шаблон має звичайний текст, «</w:t>
      </w:r>
      <w:r>
        <w:rPr>
          <w:lang w:val="en-US"/>
        </w:rPr>
        <w:t>raw</w:t>
      </w:r>
      <w:r w:rsidRPr="006979A4">
        <w:rPr>
          <w:lang w:val="ru-RU"/>
        </w:rPr>
        <w:t>_</w:t>
      </w:r>
      <w:r>
        <w:rPr>
          <w:lang w:val="en-US"/>
        </w:rPr>
        <w:t>text</w:t>
      </w:r>
      <w:r>
        <w:t xml:space="preserve">», для перед перегляду, та текст з форматуванням у форматі </w:t>
      </w:r>
      <w:r>
        <w:rPr>
          <w:lang w:val="en-US"/>
        </w:rPr>
        <w:t>HTML</w:t>
      </w:r>
      <w:r>
        <w:t>, «</w:t>
      </w:r>
      <w:r>
        <w:rPr>
          <w:lang w:val="en-US"/>
        </w:rPr>
        <w:t>text</w:t>
      </w:r>
      <w:r>
        <w:t xml:space="preserve">», що буде відправлений. Поле </w:t>
      </w:r>
      <w:r>
        <w:rPr>
          <w:lang w:val="en-US"/>
        </w:rPr>
        <w:t>files</w:t>
      </w:r>
      <w:r w:rsidRPr="006979A4">
        <w:t xml:space="preserve"> </w:t>
      </w:r>
      <w:r>
        <w:t>це масив об’єктів файлу, що складаються з полів «</w:t>
      </w:r>
      <w:r>
        <w:rPr>
          <w:lang w:val="en-US"/>
        </w:rPr>
        <w:t>file</w:t>
      </w:r>
      <w:r w:rsidRPr="006979A4">
        <w:t>_</w:t>
      </w:r>
      <w:r>
        <w:rPr>
          <w:lang w:val="en-US"/>
        </w:rPr>
        <w:t>id</w:t>
      </w:r>
      <w:r>
        <w:t>»</w:t>
      </w:r>
      <w:r w:rsidRPr="006979A4">
        <w:t xml:space="preserve"> - </w:t>
      </w:r>
      <w:r>
        <w:t xml:space="preserve">ідентифікатору файлу в </w:t>
      </w:r>
      <w:r>
        <w:rPr>
          <w:lang w:val="en-US"/>
        </w:rPr>
        <w:t>Telegram</w:t>
      </w:r>
      <w:r w:rsidRPr="006979A4">
        <w:t xml:space="preserve"> та</w:t>
      </w:r>
      <w:r>
        <w:t xml:space="preserve"> «</w:t>
      </w:r>
      <w:r>
        <w:rPr>
          <w:lang w:val="en-US"/>
        </w:rPr>
        <w:t>type</w:t>
      </w:r>
      <w:r>
        <w:t>»</w:t>
      </w:r>
      <w:r w:rsidRPr="006979A4">
        <w:t xml:space="preserve"> - </w:t>
      </w:r>
      <w:r>
        <w:t>типу файлу, що має бути відправлений.</w:t>
      </w:r>
    </w:p>
    <w:p w14:paraId="6E0C59A9" w14:textId="77777777" w:rsidR="00736945" w:rsidRPr="00E42BFF" w:rsidRDefault="00736945" w:rsidP="00DD044C">
      <w:pPr>
        <w:pStyle w:val="af"/>
      </w:pPr>
      <w:r>
        <w:t xml:space="preserve">У колекції </w:t>
      </w:r>
      <w:r>
        <w:rPr>
          <w:lang w:val="en-US"/>
        </w:rPr>
        <w:t>admins</w:t>
      </w:r>
      <w:r w:rsidRPr="00736945">
        <w:t xml:space="preserve"> </w:t>
      </w:r>
      <w:r>
        <w:t xml:space="preserve">збережені ідентифікатори </w:t>
      </w:r>
      <w:r>
        <w:rPr>
          <w:lang w:val="en-US"/>
        </w:rPr>
        <w:t>Telegram</w:t>
      </w:r>
      <w:r>
        <w:t xml:space="preserve"> користувачів, що будуть мати певні привілеї для адміністрування контенту.</w:t>
      </w:r>
    </w:p>
    <w:p w14:paraId="6AD8938A" w14:textId="77777777" w:rsidR="003F56CD" w:rsidRPr="00DD044C" w:rsidRDefault="003F56CD" w:rsidP="00DD044C">
      <w:pPr>
        <w:pStyle w:val="af"/>
      </w:pPr>
      <w:r>
        <w:br w:type="page"/>
      </w:r>
    </w:p>
    <w:p w14:paraId="11A10BBF" w14:textId="77777777" w:rsidR="003F56CD" w:rsidRDefault="003F56CD" w:rsidP="00416ACA">
      <w:pPr>
        <w:pStyle w:val="a1"/>
      </w:pPr>
      <w:bookmarkStart w:id="38" w:name="_Toc74067589"/>
      <w:r>
        <w:lastRenderedPageBreak/>
        <w:t>Планування та реалізація тестування</w:t>
      </w:r>
      <w:bookmarkEnd w:id="38"/>
    </w:p>
    <w:p w14:paraId="6A4C668A" w14:textId="77777777" w:rsidR="003F56CD" w:rsidRDefault="003F56CD" w:rsidP="003F56CD">
      <w:pPr>
        <w:pStyle w:val="a2"/>
      </w:pPr>
      <w:bookmarkStart w:id="39" w:name="_Toc74067590"/>
      <w:r>
        <w:t>План тестування програмного продукту</w:t>
      </w:r>
      <w:bookmarkEnd w:id="39"/>
    </w:p>
    <w:p w14:paraId="1006B944" w14:textId="77777777" w:rsidR="003F56CD" w:rsidRDefault="003A4998" w:rsidP="003F56CD">
      <w:pPr>
        <w:pStyle w:val="af"/>
      </w:pPr>
      <w:r w:rsidRPr="003A4998">
        <w:t>Тестування розроблюваного проекту полягає у послідовному тестуванні кожного з етапів його роботи.</w:t>
      </w:r>
    </w:p>
    <w:p w14:paraId="6CFE2637" w14:textId="77777777" w:rsidR="003A4998" w:rsidRDefault="003A4998" w:rsidP="003A4998">
      <w:pPr>
        <w:pStyle w:val="af"/>
      </w:pPr>
      <w:r>
        <w:t>Етапи розробки бота можна умовно поділити на такі частини:</w:t>
      </w:r>
    </w:p>
    <w:p w14:paraId="6D0CF4E1" w14:textId="77777777" w:rsidR="003A4998" w:rsidRDefault="003A4998" w:rsidP="00CC7D4F">
      <w:pPr>
        <w:pStyle w:val="a0"/>
        <w:rPr>
          <w:lang w:val="uk-UA"/>
        </w:rPr>
      </w:pPr>
      <w:r w:rsidRPr="002D7EFA">
        <w:rPr>
          <w:lang w:val="uk-UA"/>
        </w:rPr>
        <w:t>Створення шаблону</w:t>
      </w:r>
    </w:p>
    <w:p w14:paraId="251B40F8" w14:textId="77777777" w:rsidR="002D7EFA" w:rsidRPr="002D7EFA" w:rsidRDefault="002D7EFA" w:rsidP="002D7EFA">
      <w:pPr>
        <w:pStyle w:val="a0"/>
        <w:rPr>
          <w:lang w:val="uk-UA"/>
        </w:rPr>
      </w:pPr>
      <w:r w:rsidRPr="002D7EFA">
        <w:rPr>
          <w:lang w:val="uk-UA"/>
        </w:rPr>
        <w:t>Відтворення шаблону з текстом</w:t>
      </w:r>
    </w:p>
    <w:p w14:paraId="21982CDB" w14:textId="77777777" w:rsidR="001B54B4" w:rsidRDefault="001B54B4" w:rsidP="001B54B4">
      <w:pPr>
        <w:pStyle w:val="af"/>
      </w:pPr>
      <w:r w:rsidRPr="001B54B4">
        <w:t>На кожному з етапів програмний продукт  має не тільки виконувати свої основні функції, але й обробляти більшість непередбачуваних ситуацій, наприклад</w:t>
      </w:r>
      <w:r>
        <w:t xml:space="preserve"> використання невірного формати для створення шаблону.</w:t>
      </w:r>
    </w:p>
    <w:p w14:paraId="65FDA154" w14:textId="77777777" w:rsidR="00AE7521" w:rsidRDefault="00AE7521" w:rsidP="001B54B4">
      <w:pPr>
        <w:pStyle w:val="af"/>
      </w:pPr>
      <w:r w:rsidRPr="00AE7521">
        <w:t>Кожна з частин є модулем для тестування. Більш детально про кількість модулів, що тестуються та кількість тест-кейсів у таблиці 3.1.</w:t>
      </w:r>
    </w:p>
    <w:p w14:paraId="4E22F034" w14:textId="77777777" w:rsidR="00AE7521" w:rsidRDefault="00AE7521" w:rsidP="001B54B4">
      <w:pPr>
        <w:pStyle w:val="af"/>
      </w:pPr>
    </w:p>
    <w:p w14:paraId="2D65C8D1" w14:textId="77777777" w:rsidR="003B55EC" w:rsidRDefault="003B55EC" w:rsidP="001B54B4">
      <w:pPr>
        <w:pStyle w:val="af"/>
      </w:pPr>
      <w:r w:rsidRPr="003B55EC">
        <w:t>Таблиця 3.1 – Кількість тест кейсів</w:t>
      </w:r>
    </w:p>
    <w:tbl>
      <w:tblPr>
        <w:tblStyle w:val="afa"/>
        <w:tblW w:w="0" w:type="auto"/>
        <w:tblLook w:val="04A0" w:firstRow="1" w:lastRow="0" w:firstColumn="1" w:lastColumn="0" w:noHBand="0" w:noVBand="1"/>
      </w:tblPr>
      <w:tblGrid>
        <w:gridCol w:w="6658"/>
        <w:gridCol w:w="2687"/>
      </w:tblGrid>
      <w:tr w:rsidR="00AE7521" w14:paraId="5517AB03" w14:textId="77777777" w:rsidTr="003A7C92">
        <w:trPr>
          <w:trHeight w:val="442"/>
        </w:trPr>
        <w:tc>
          <w:tcPr>
            <w:tcW w:w="6658" w:type="dxa"/>
            <w:vAlign w:val="center"/>
          </w:tcPr>
          <w:p w14:paraId="34D5D02B" w14:textId="77777777" w:rsidR="00AE7521" w:rsidRPr="003A7C92" w:rsidRDefault="00AE7521" w:rsidP="00AE7521">
            <w:pPr>
              <w:pStyle w:val="aff"/>
              <w:rPr>
                <w:b/>
              </w:rPr>
            </w:pPr>
            <w:r w:rsidRPr="003A7C92">
              <w:rPr>
                <w:b/>
              </w:rPr>
              <w:t>Модуль</w:t>
            </w:r>
          </w:p>
        </w:tc>
        <w:tc>
          <w:tcPr>
            <w:tcW w:w="2687" w:type="dxa"/>
            <w:vAlign w:val="center"/>
          </w:tcPr>
          <w:p w14:paraId="099FDE16" w14:textId="77777777" w:rsidR="00AE7521" w:rsidRPr="002D7EFA" w:rsidRDefault="00AE7521" w:rsidP="00AE7521">
            <w:pPr>
              <w:pStyle w:val="aff"/>
              <w:rPr>
                <w:b/>
                <w:lang w:val="uk-UA"/>
              </w:rPr>
            </w:pPr>
            <w:r w:rsidRPr="002D7EFA">
              <w:rPr>
                <w:b/>
                <w:lang w:val="uk-UA"/>
              </w:rPr>
              <w:t>Кількість тест-кейсів</w:t>
            </w:r>
          </w:p>
        </w:tc>
      </w:tr>
      <w:tr w:rsidR="00AE7521" w14:paraId="6EE065F2" w14:textId="77777777" w:rsidTr="003A7C92">
        <w:trPr>
          <w:trHeight w:val="420"/>
        </w:trPr>
        <w:tc>
          <w:tcPr>
            <w:tcW w:w="6658" w:type="dxa"/>
            <w:vAlign w:val="center"/>
          </w:tcPr>
          <w:p w14:paraId="080874B3" w14:textId="77777777" w:rsidR="00AE7521" w:rsidRPr="00AE7521" w:rsidRDefault="00AE7521" w:rsidP="00AE7521">
            <w:pPr>
              <w:pStyle w:val="aff"/>
              <w:rPr>
                <w:szCs w:val="24"/>
                <w:lang w:val="uk-UA"/>
              </w:rPr>
            </w:pPr>
            <w:r>
              <w:rPr>
                <w:szCs w:val="24"/>
                <w:lang w:val="uk-UA"/>
              </w:rPr>
              <w:t>Створення шаблону</w:t>
            </w:r>
          </w:p>
        </w:tc>
        <w:tc>
          <w:tcPr>
            <w:tcW w:w="2687" w:type="dxa"/>
            <w:vAlign w:val="center"/>
          </w:tcPr>
          <w:p w14:paraId="4771AC00" w14:textId="77777777" w:rsidR="00AE7521" w:rsidRPr="00AE7521" w:rsidRDefault="00AE7521" w:rsidP="00AE7521">
            <w:pPr>
              <w:pStyle w:val="aff"/>
              <w:rPr>
                <w:szCs w:val="24"/>
                <w:lang w:val="uk-UA"/>
              </w:rPr>
            </w:pPr>
            <w:r>
              <w:rPr>
                <w:szCs w:val="24"/>
                <w:lang w:val="uk-UA"/>
              </w:rPr>
              <w:t>6</w:t>
            </w:r>
          </w:p>
        </w:tc>
      </w:tr>
      <w:tr w:rsidR="00AE7521" w14:paraId="5CEE1C43" w14:textId="77777777" w:rsidTr="003A7C92">
        <w:trPr>
          <w:trHeight w:val="420"/>
        </w:trPr>
        <w:tc>
          <w:tcPr>
            <w:tcW w:w="6658" w:type="dxa"/>
            <w:vAlign w:val="center"/>
          </w:tcPr>
          <w:p w14:paraId="31B3EEF9" w14:textId="77777777" w:rsidR="00AE7521" w:rsidRDefault="00AE7521" w:rsidP="00AE7521">
            <w:pPr>
              <w:pStyle w:val="aff"/>
              <w:rPr>
                <w:szCs w:val="24"/>
                <w:lang w:val="uk-UA"/>
              </w:rPr>
            </w:pPr>
            <w:r>
              <w:rPr>
                <w:szCs w:val="24"/>
                <w:lang w:val="uk-UA"/>
              </w:rPr>
              <w:t>Відтворення шаблону</w:t>
            </w:r>
          </w:p>
        </w:tc>
        <w:tc>
          <w:tcPr>
            <w:tcW w:w="2687" w:type="dxa"/>
            <w:vAlign w:val="center"/>
          </w:tcPr>
          <w:p w14:paraId="5EE39C40" w14:textId="77777777" w:rsidR="00AE7521" w:rsidRDefault="00AE7521" w:rsidP="00AE7521">
            <w:pPr>
              <w:pStyle w:val="aff"/>
              <w:rPr>
                <w:szCs w:val="24"/>
                <w:lang w:val="uk-UA"/>
              </w:rPr>
            </w:pPr>
            <w:r>
              <w:rPr>
                <w:szCs w:val="24"/>
                <w:lang w:val="uk-UA"/>
              </w:rPr>
              <w:t>6</w:t>
            </w:r>
          </w:p>
        </w:tc>
      </w:tr>
      <w:tr w:rsidR="00AE7521" w14:paraId="173B52D2" w14:textId="77777777" w:rsidTr="003A7C92">
        <w:trPr>
          <w:trHeight w:val="420"/>
        </w:trPr>
        <w:tc>
          <w:tcPr>
            <w:tcW w:w="6658" w:type="dxa"/>
            <w:vAlign w:val="center"/>
          </w:tcPr>
          <w:p w14:paraId="35BF2E73" w14:textId="77777777" w:rsidR="00AE7521" w:rsidRDefault="00AE7521" w:rsidP="00AE7521">
            <w:pPr>
              <w:pStyle w:val="aff"/>
              <w:rPr>
                <w:szCs w:val="24"/>
                <w:lang w:val="uk-UA"/>
              </w:rPr>
            </w:pPr>
            <w:r>
              <w:rPr>
                <w:szCs w:val="24"/>
                <w:lang w:val="uk-UA"/>
              </w:rPr>
              <w:t>Загально</w:t>
            </w:r>
          </w:p>
        </w:tc>
        <w:tc>
          <w:tcPr>
            <w:tcW w:w="2687" w:type="dxa"/>
            <w:vAlign w:val="center"/>
          </w:tcPr>
          <w:p w14:paraId="0265D224" w14:textId="77777777" w:rsidR="00AE7521" w:rsidRDefault="002D7EFA" w:rsidP="00AE7521">
            <w:pPr>
              <w:pStyle w:val="aff"/>
              <w:rPr>
                <w:szCs w:val="24"/>
                <w:lang w:val="uk-UA"/>
              </w:rPr>
            </w:pPr>
            <w:r>
              <w:rPr>
                <w:szCs w:val="24"/>
                <w:lang w:val="uk-UA"/>
              </w:rPr>
              <w:t>12</w:t>
            </w:r>
          </w:p>
        </w:tc>
      </w:tr>
    </w:tbl>
    <w:p w14:paraId="59E50E6B" w14:textId="77777777" w:rsidR="00AE7521" w:rsidRDefault="00AE7521" w:rsidP="00C53C3C">
      <w:pPr>
        <w:pStyle w:val="af"/>
      </w:pPr>
    </w:p>
    <w:p w14:paraId="4366FE54" w14:textId="77777777" w:rsidR="00C53C3C" w:rsidRDefault="00C53C3C" w:rsidP="00C53C3C">
      <w:pPr>
        <w:pStyle w:val="af"/>
      </w:pPr>
      <w:r w:rsidRPr="00C53C3C">
        <w:t>Кожний модуль буде підданий тестуванням усіх вище перелічених видів. Спочатку будуть перевірені усі базові функції поточного етапу. Після їх налагодження будуть відтворені майже всі можливі ситуації, що можуть статися під час проходження поточного етапу. Останнім кроком тестування буде відтворення «живої» ситуації та її найгіршого можливого розвитку подій.</w:t>
      </w:r>
    </w:p>
    <w:p w14:paraId="6137C616" w14:textId="77777777" w:rsidR="00C53C3C" w:rsidRDefault="00C53C3C" w:rsidP="00C53C3C">
      <w:pPr>
        <w:pStyle w:val="af"/>
      </w:pPr>
      <w:r>
        <w:t xml:space="preserve">Для проведення тестування знадобиться клієнт офіційний клієнт </w:t>
      </w:r>
      <w:r>
        <w:rPr>
          <w:lang w:val="en-US"/>
        </w:rPr>
        <w:t>Telegram</w:t>
      </w:r>
      <w:r w:rsidRPr="00C53C3C">
        <w:t xml:space="preserve"> та </w:t>
      </w:r>
      <w:r>
        <w:t>коло 10 файлів кожного типу.</w:t>
      </w:r>
    </w:p>
    <w:p w14:paraId="33B73793" w14:textId="77777777" w:rsidR="00C53C3C" w:rsidRDefault="00C53C3C" w:rsidP="00C53C3C">
      <w:pPr>
        <w:pStyle w:val="af"/>
      </w:pPr>
      <w:r>
        <w:t>Почати тестування можна після написання основного функціоналу бота.</w:t>
      </w:r>
    </w:p>
    <w:p w14:paraId="16DBC65D" w14:textId="77777777" w:rsidR="00C53C3C" w:rsidRDefault="00C53C3C" w:rsidP="00C53C3C">
      <w:pPr>
        <w:pStyle w:val="af"/>
      </w:pPr>
      <w:r>
        <w:t>Тестування можна вважати завершеним, коли частина є повністю працездатною та дає змогу перейти на наступну частину.</w:t>
      </w:r>
    </w:p>
    <w:p w14:paraId="0855ADF6" w14:textId="77777777" w:rsidR="003A0887" w:rsidRDefault="003A0887" w:rsidP="00C53C3C">
      <w:pPr>
        <w:pStyle w:val="af"/>
      </w:pPr>
      <w:r>
        <w:t>Часові рамки тестування можна побачити на таблиці 3.2.</w:t>
      </w:r>
    </w:p>
    <w:p w14:paraId="59FF777B" w14:textId="77777777" w:rsidR="003A0887" w:rsidRDefault="003A0887" w:rsidP="00C53C3C">
      <w:pPr>
        <w:pStyle w:val="af"/>
      </w:pPr>
    </w:p>
    <w:p w14:paraId="38977D9B" w14:textId="77777777" w:rsidR="003B55EC" w:rsidRDefault="003B55EC" w:rsidP="00C53C3C">
      <w:pPr>
        <w:pStyle w:val="af"/>
      </w:pPr>
      <w:r w:rsidRPr="003B55EC">
        <w:t>Таблиця 3.2 – Часові рамки тестування</w:t>
      </w:r>
    </w:p>
    <w:tbl>
      <w:tblPr>
        <w:tblStyle w:val="afa"/>
        <w:tblW w:w="0" w:type="auto"/>
        <w:tblLook w:val="04A0" w:firstRow="1" w:lastRow="0" w:firstColumn="1" w:lastColumn="0" w:noHBand="0" w:noVBand="1"/>
      </w:tblPr>
      <w:tblGrid>
        <w:gridCol w:w="5098"/>
        <w:gridCol w:w="2127"/>
        <w:gridCol w:w="2119"/>
      </w:tblGrid>
      <w:tr w:rsidR="003A0887" w14:paraId="020F22F3" w14:textId="77777777" w:rsidTr="003A7C92">
        <w:trPr>
          <w:trHeight w:val="469"/>
        </w:trPr>
        <w:tc>
          <w:tcPr>
            <w:tcW w:w="5098" w:type="dxa"/>
            <w:vAlign w:val="center"/>
          </w:tcPr>
          <w:p w14:paraId="26BA6792" w14:textId="77777777" w:rsidR="003A0887" w:rsidRPr="003A7C92" w:rsidRDefault="003A0887" w:rsidP="003A7C92">
            <w:pPr>
              <w:pStyle w:val="aff"/>
              <w:rPr>
                <w:b/>
                <w:lang w:val="uk-UA"/>
              </w:rPr>
            </w:pPr>
            <w:r w:rsidRPr="003A7C92">
              <w:rPr>
                <w:b/>
                <w:lang w:val="uk-UA"/>
              </w:rPr>
              <w:t>Етапи тестування</w:t>
            </w:r>
          </w:p>
        </w:tc>
        <w:tc>
          <w:tcPr>
            <w:tcW w:w="2127" w:type="dxa"/>
            <w:vAlign w:val="center"/>
          </w:tcPr>
          <w:p w14:paraId="582411B9" w14:textId="77777777" w:rsidR="003A0887" w:rsidRPr="003A7C92" w:rsidRDefault="003A0887" w:rsidP="003A7C92">
            <w:pPr>
              <w:pStyle w:val="aff"/>
              <w:rPr>
                <w:b/>
                <w:lang w:val="uk-UA"/>
              </w:rPr>
            </w:pPr>
            <w:r w:rsidRPr="003A7C92">
              <w:rPr>
                <w:b/>
                <w:lang w:val="uk-UA"/>
              </w:rPr>
              <w:t>Дата початку</w:t>
            </w:r>
          </w:p>
        </w:tc>
        <w:tc>
          <w:tcPr>
            <w:tcW w:w="2119" w:type="dxa"/>
            <w:vAlign w:val="center"/>
          </w:tcPr>
          <w:p w14:paraId="7AC8BD32" w14:textId="77777777" w:rsidR="003A0887" w:rsidRPr="003A7C92" w:rsidRDefault="003A0887" w:rsidP="003A7C92">
            <w:pPr>
              <w:pStyle w:val="aff"/>
              <w:rPr>
                <w:b/>
                <w:lang w:val="uk-UA"/>
              </w:rPr>
            </w:pPr>
            <w:r w:rsidRPr="003A7C92">
              <w:rPr>
                <w:b/>
                <w:lang w:val="uk-UA"/>
              </w:rPr>
              <w:t>Дата закінчення</w:t>
            </w:r>
          </w:p>
        </w:tc>
      </w:tr>
      <w:tr w:rsidR="003A0887" w14:paraId="4EAB19F7" w14:textId="77777777" w:rsidTr="003A7C92">
        <w:trPr>
          <w:trHeight w:val="419"/>
        </w:trPr>
        <w:tc>
          <w:tcPr>
            <w:tcW w:w="5098" w:type="dxa"/>
            <w:vAlign w:val="center"/>
          </w:tcPr>
          <w:p w14:paraId="19BC7A74" w14:textId="77777777" w:rsidR="003A0887" w:rsidRPr="0086756D" w:rsidRDefault="003A0887" w:rsidP="003A7C92">
            <w:pPr>
              <w:pStyle w:val="aff"/>
              <w:rPr>
                <w:lang w:val="uk-UA"/>
              </w:rPr>
            </w:pPr>
            <w:r w:rsidRPr="0086756D">
              <w:rPr>
                <w:lang w:val="uk-UA"/>
              </w:rPr>
              <w:t>Складання тест-плану</w:t>
            </w:r>
          </w:p>
        </w:tc>
        <w:tc>
          <w:tcPr>
            <w:tcW w:w="2127" w:type="dxa"/>
            <w:vAlign w:val="center"/>
          </w:tcPr>
          <w:p w14:paraId="6EB27421" w14:textId="77777777" w:rsidR="003A0887" w:rsidRPr="0086756D" w:rsidRDefault="0086756D" w:rsidP="003A7C92">
            <w:pPr>
              <w:pStyle w:val="aff"/>
              <w:rPr>
                <w:lang w:val="uk-UA"/>
              </w:rPr>
            </w:pPr>
            <w:bookmarkStart w:id="40" w:name="_Hlk74049563"/>
            <w:r>
              <w:rPr>
                <w:lang w:val="uk-UA"/>
              </w:rPr>
              <w:t>08.06.2021</w:t>
            </w:r>
            <w:bookmarkEnd w:id="40"/>
            <w:r w:rsidR="003A0887" w:rsidRPr="0086756D">
              <w:rPr>
                <w:lang w:val="uk-UA"/>
              </w:rPr>
              <w:t xml:space="preserve">, </w:t>
            </w:r>
            <w:bookmarkStart w:id="41" w:name="_Hlk58887666"/>
            <w:r w:rsidR="003A0887" w:rsidRPr="0086756D">
              <w:rPr>
                <w:lang w:val="uk-UA"/>
              </w:rPr>
              <w:t>12:00</w:t>
            </w:r>
            <w:bookmarkEnd w:id="41"/>
          </w:p>
        </w:tc>
        <w:tc>
          <w:tcPr>
            <w:tcW w:w="2119" w:type="dxa"/>
            <w:vAlign w:val="center"/>
          </w:tcPr>
          <w:p w14:paraId="4F1E0B7A"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13</w:t>
            </w:r>
            <w:r w:rsidR="003A0887" w:rsidRPr="0086756D">
              <w:rPr>
                <w:lang w:val="uk-UA"/>
              </w:rPr>
              <w:t>:00</w:t>
            </w:r>
          </w:p>
        </w:tc>
      </w:tr>
      <w:tr w:rsidR="003A0887" w14:paraId="49B11CBF" w14:textId="77777777" w:rsidTr="003A7C92">
        <w:trPr>
          <w:trHeight w:val="412"/>
        </w:trPr>
        <w:tc>
          <w:tcPr>
            <w:tcW w:w="5098" w:type="dxa"/>
            <w:vAlign w:val="center"/>
          </w:tcPr>
          <w:p w14:paraId="150FFFFC" w14:textId="77777777" w:rsidR="003A0887" w:rsidRPr="0086756D" w:rsidRDefault="003A0887" w:rsidP="003A7C92">
            <w:pPr>
              <w:pStyle w:val="aff"/>
              <w:rPr>
                <w:lang w:val="uk-UA"/>
              </w:rPr>
            </w:pPr>
            <w:r w:rsidRPr="0086756D">
              <w:rPr>
                <w:lang w:val="uk-UA"/>
              </w:rPr>
              <w:t>Складання чек-листів для тестування</w:t>
            </w:r>
          </w:p>
        </w:tc>
        <w:tc>
          <w:tcPr>
            <w:tcW w:w="2127" w:type="dxa"/>
            <w:vAlign w:val="center"/>
          </w:tcPr>
          <w:p w14:paraId="21DC2590" w14:textId="77777777" w:rsidR="003A0887" w:rsidRPr="0086756D" w:rsidRDefault="0086756D" w:rsidP="003A7C92">
            <w:pPr>
              <w:pStyle w:val="aff"/>
              <w:rPr>
                <w:lang w:val="uk-UA"/>
              </w:rPr>
            </w:pPr>
            <w:r>
              <w:rPr>
                <w:lang w:val="uk-UA"/>
              </w:rPr>
              <w:t>08.06.2021, 14</w:t>
            </w:r>
            <w:r w:rsidR="003A0887" w:rsidRPr="0086756D">
              <w:rPr>
                <w:lang w:val="uk-UA"/>
              </w:rPr>
              <w:t>:00</w:t>
            </w:r>
          </w:p>
        </w:tc>
        <w:tc>
          <w:tcPr>
            <w:tcW w:w="2119" w:type="dxa"/>
            <w:vAlign w:val="center"/>
          </w:tcPr>
          <w:p w14:paraId="1599D5F0"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15</w:t>
            </w:r>
            <w:r w:rsidR="003A0887" w:rsidRPr="0086756D">
              <w:rPr>
                <w:lang w:val="uk-UA"/>
              </w:rPr>
              <w:t>:00</w:t>
            </w:r>
          </w:p>
        </w:tc>
      </w:tr>
      <w:tr w:rsidR="003A0887" w14:paraId="27100A9F" w14:textId="77777777" w:rsidTr="003A7C92">
        <w:trPr>
          <w:trHeight w:val="417"/>
        </w:trPr>
        <w:tc>
          <w:tcPr>
            <w:tcW w:w="5098" w:type="dxa"/>
            <w:vAlign w:val="center"/>
          </w:tcPr>
          <w:p w14:paraId="2AA8ACF2" w14:textId="77777777" w:rsidR="003A0887" w:rsidRPr="0086756D" w:rsidRDefault="003A0887" w:rsidP="003A7C92">
            <w:pPr>
              <w:pStyle w:val="aff"/>
              <w:rPr>
                <w:lang w:val="uk-UA"/>
              </w:rPr>
            </w:pPr>
            <w:r w:rsidRPr="0086756D">
              <w:rPr>
                <w:lang w:val="uk-UA"/>
              </w:rPr>
              <w:t>Тестування модулів</w:t>
            </w:r>
          </w:p>
        </w:tc>
        <w:tc>
          <w:tcPr>
            <w:tcW w:w="2127" w:type="dxa"/>
            <w:vAlign w:val="center"/>
          </w:tcPr>
          <w:p w14:paraId="23FF866C" w14:textId="77777777" w:rsidR="003A0887" w:rsidRPr="0086756D" w:rsidRDefault="0086756D" w:rsidP="003A7C92">
            <w:pPr>
              <w:pStyle w:val="aff"/>
              <w:rPr>
                <w:lang w:val="uk-UA"/>
              </w:rPr>
            </w:pPr>
            <w:r>
              <w:rPr>
                <w:lang w:val="uk-UA"/>
              </w:rPr>
              <w:t>08.06.2021, 16</w:t>
            </w:r>
            <w:r w:rsidR="003A0887" w:rsidRPr="0086756D">
              <w:rPr>
                <w:lang w:val="uk-UA"/>
              </w:rPr>
              <w:t>:00</w:t>
            </w:r>
          </w:p>
        </w:tc>
        <w:tc>
          <w:tcPr>
            <w:tcW w:w="2119" w:type="dxa"/>
            <w:vAlign w:val="center"/>
          </w:tcPr>
          <w:p w14:paraId="1CD4B427"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17</w:t>
            </w:r>
            <w:r w:rsidR="003A0887" w:rsidRPr="0086756D">
              <w:rPr>
                <w:lang w:val="uk-UA"/>
              </w:rPr>
              <w:t>:00</w:t>
            </w:r>
          </w:p>
        </w:tc>
      </w:tr>
      <w:tr w:rsidR="003A0887" w14:paraId="7F11343D" w14:textId="77777777" w:rsidTr="003A7C92">
        <w:trPr>
          <w:trHeight w:val="423"/>
        </w:trPr>
        <w:tc>
          <w:tcPr>
            <w:tcW w:w="5098" w:type="dxa"/>
            <w:vAlign w:val="center"/>
          </w:tcPr>
          <w:p w14:paraId="2D74300F" w14:textId="77777777" w:rsidR="003A0887" w:rsidRPr="0086756D" w:rsidRDefault="003A0887" w:rsidP="003A7C92">
            <w:pPr>
              <w:pStyle w:val="aff"/>
              <w:rPr>
                <w:lang w:val="uk-UA"/>
              </w:rPr>
            </w:pPr>
            <w:r w:rsidRPr="0086756D">
              <w:rPr>
                <w:lang w:val="uk-UA"/>
              </w:rPr>
              <w:t>Звіт про тестування</w:t>
            </w:r>
          </w:p>
        </w:tc>
        <w:tc>
          <w:tcPr>
            <w:tcW w:w="2127" w:type="dxa"/>
            <w:vAlign w:val="center"/>
          </w:tcPr>
          <w:p w14:paraId="5D646F10" w14:textId="77777777" w:rsidR="003A0887" w:rsidRPr="0086756D" w:rsidRDefault="0086756D" w:rsidP="003A7C92">
            <w:pPr>
              <w:pStyle w:val="aff"/>
              <w:rPr>
                <w:lang w:val="uk-UA"/>
              </w:rPr>
            </w:pPr>
            <w:r>
              <w:rPr>
                <w:lang w:val="uk-UA"/>
              </w:rPr>
              <w:t>08.06.2021, 18</w:t>
            </w:r>
            <w:r w:rsidR="003A0887" w:rsidRPr="0086756D">
              <w:rPr>
                <w:lang w:val="uk-UA"/>
              </w:rPr>
              <w:t>:00</w:t>
            </w:r>
          </w:p>
        </w:tc>
        <w:tc>
          <w:tcPr>
            <w:tcW w:w="2119" w:type="dxa"/>
            <w:vAlign w:val="center"/>
          </w:tcPr>
          <w:p w14:paraId="71059AD1" w14:textId="77777777" w:rsidR="003A0887" w:rsidRPr="0086756D" w:rsidRDefault="0086756D" w:rsidP="003A7C92">
            <w:pPr>
              <w:pStyle w:val="aff"/>
              <w:rPr>
                <w:lang w:val="uk-UA"/>
              </w:rPr>
            </w:pPr>
            <w:r>
              <w:rPr>
                <w:lang w:val="uk-UA"/>
              </w:rPr>
              <w:t>08.06.2021, 19</w:t>
            </w:r>
            <w:r w:rsidR="003A0887" w:rsidRPr="0086756D">
              <w:rPr>
                <w:lang w:val="uk-UA"/>
              </w:rPr>
              <w:t>:30</w:t>
            </w:r>
          </w:p>
        </w:tc>
      </w:tr>
    </w:tbl>
    <w:p w14:paraId="520E1327" w14:textId="77777777" w:rsidR="003A0887" w:rsidRDefault="003A0887" w:rsidP="00C53C3C">
      <w:pPr>
        <w:pStyle w:val="af"/>
      </w:pPr>
    </w:p>
    <w:p w14:paraId="010196EA" w14:textId="77777777" w:rsidR="003F56CD" w:rsidRDefault="003F56CD" w:rsidP="003F56CD">
      <w:pPr>
        <w:pStyle w:val="a2"/>
      </w:pPr>
      <w:bookmarkStart w:id="42" w:name="_Toc74067591"/>
      <w:r>
        <w:t>Тест дизайн</w:t>
      </w:r>
      <w:bookmarkEnd w:id="42"/>
    </w:p>
    <w:p w14:paraId="35073705" w14:textId="77777777" w:rsidR="003F56CD" w:rsidRDefault="002845D8" w:rsidP="003F56CD">
      <w:pPr>
        <w:pStyle w:val="af"/>
      </w:pPr>
      <w:r w:rsidRPr="002845D8">
        <w:t>Тест-кейси для тестування «</w:t>
      </w:r>
      <w:r>
        <w:rPr>
          <w:lang w:val="en-US"/>
        </w:rPr>
        <w:t>Keyword</w:t>
      </w:r>
      <w:r w:rsidRPr="002845D8">
        <w:t xml:space="preserve"> </w:t>
      </w:r>
      <w:r>
        <w:rPr>
          <w:lang w:val="en-US"/>
        </w:rPr>
        <w:t>Binder</w:t>
      </w:r>
      <w:r w:rsidRPr="002845D8">
        <w:t xml:space="preserve"> </w:t>
      </w:r>
      <w:r>
        <w:rPr>
          <w:lang w:val="en-US"/>
        </w:rPr>
        <w:t>Bot</w:t>
      </w:r>
      <w:r w:rsidRPr="002845D8">
        <w:t>» представлені у таблиці 3.3 нижче.</w:t>
      </w:r>
    </w:p>
    <w:p w14:paraId="70D69481" w14:textId="77777777" w:rsidR="00912988" w:rsidRDefault="00912988" w:rsidP="003F56CD">
      <w:pPr>
        <w:pStyle w:val="af"/>
      </w:pPr>
    </w:p>
    <w:p w14:paraId="730C0E76" w14:textId="77777777" w:rsidR="00912988" w:rsidRDefault="00912988" w:rsidP="003F56CD">
      <w:pPr>
        <w:pStyle w:val="af"/>
      </w:pPr>
      <w:r w:rsidRPr="00912988">
        <w:t>Таблиця 3.3 – Тест-кейси</w:t>
      </w:r>
    </w:p>
    <w:tbl>
      <w:tblPr>
        <w:tblStyle w:val="afa"/>
        <w:tblW w:w="0" w:type="auto"/>
        <w:tblLook w:val="04A0" w:firstRow="1" w:lastRow="0" w:firstColumn="1" w:lastColumn="0" w:noHBand="0" w:noVBand="1"/>
      </w:tblPr>
      <w:tblGrid>
        <w:gridCol w:w="1838"/>
        <w:gridCol w:w="3119"/>
        <w:gridCol w:w="2835"/>
        <w:gridCol w:w="1553"/>
      </w:tblGrid>
      <w:tr w:rsidR="00912988" w14:paraId="1E9C665F" w14:textId="77777777" w:rsidTr="00912988">
        <w:trPr>
          <w:trHeight w:val="760"/>
        </w:trPr>
        <w:tc>
          <w:tcPr>
            <w:tcW w:w="1838" w:type="dxa"/>
            <w:vAlign w:val="center"/>
          </w:tcPr>
          <w:p w14:paraId="3093B530" w14:textId="77777777" w:rsidR="00912988" w:rsidRPr="00912988" w:rsidRDefault="00912988" w:rsidP="00912988">
            <w:pPr>
              <w:pStyle w:val="aff"/>
              <w:jc w:val="center"/>
              <w:rPr>
                <w:b/>
                <w:lang w:val="uk-UA"/>
              </w:rPr>
            </w:pPr>
            <w:r w:rsidRPr="00912988">
              <w:rPr>
                <w:b/>
                <w:lang w:val="uk-UA"/>
              </w:rPr>
              <w:t>Назва тест-кейса</w:t>
            </w:r>
          </w:p>
        </w:tc>
        <w:tc>
          <w:tcPr>
            <w:tcW w:w="3119" w:type="dxa"/>
            <w:vAlign w:val="center"/>
          </w:tcPr>
          <w:p w14:paraId="2D9AB0B4" w14:textId="77777777" w:rsidR="00912988" w:rsidRPr="00912988" w:rsidRDefault="00912988" w:rsidP="00912988">
            <w:pPr>
              <w:pStyle w:val="aff"/>
              <w:jc w:val="center"/>
              <w:rPr>
                <w:b/>
                <w:lang w:val="uk-UA"/>
              </w:rPr>
            </w:pPr>
            <w:r w:rsidRPr="00912988">
              <w:rPr>
                <w:b/>
                <w:lang w:val="uk-UA"/>
              </w:rPr>
              <w:t>Кроки для відтворення</w:t>
            </w:r>
          </w:p>
        </w:tc>
        <w:tc>
          <w:tcPr>
            <w:tcW w:w="2835" w:type="dxa"/>
            <w:vAlign w:val="center"/>
          </w:tcPr>
          <w:p w14:paraId="2279C10F" w14:textId="77777777" w:rsidR="00912988" w:rsidRPr="00912988" w:rsidRDefault="00912988" w:rsidP="00912988">
            <w:pPr>
              <w:pStyle w:val="aff"/>
              <w:jc w:val="center"/>
              <w:rPr>
                <w:b/>
                <w:lang w:val="uk-UA"/>
              </w:rPr>
            </w:pPr>
            <w:r w:rsidRPr="00912988">
              <w:rPr>
                <w:b/>
                <w:lang w:val="uk-UA"/>
              </w:rPr>
              <w:t>Очікуваний результат</w:t>
            </w:r>
          </w:p>
        </w:tc>
        <w:tc>
          <w:tcPr>
            <w:tcW w:w="1553" w:type="dxa"/>
            <w:vAlign w:val="center"/>
          </w:tcPr>
          <w:p w14:paraId="33F023DB" w14:textId="77777777" w:rsidR="00912988" w:rsidRPr="00912988" w:rsidRDefault="00912988" w:rsidP="00912988">
            <w:pPr>
              <w:pStyle w:val="aff"/>
              <w:jc w:val="center"/>
              <w:rPr>
                <w:b/>
                <w:lang w:val="uk-UA"/>
              </w:rPr>
            </w:pPr>
            <w:r w:rsidRPr="00912988">
              <w:rPr>
                <w:b/>
                <w:lang w:val="uk-UA"/>
              </w:rPr>
              <w:t>Реальний результат</w:t>
            </w:r>
          </w:p>
        </w:tc>
      </w:tr>
      <w:tr w:rsidR="00912988" w:rsidRPr="00422F4E" w14:paraId="2D72A342" w14:textId="77777777" w:rsidTr="00F608AE">
        <w:trPr>
          <w:trHeight w:val="1552"/>
        </w:trPr>
        <w:tc>
          <w:tcPr>
            <w:tcW w:w="1838" w:type="dxa"/>
            <w:vAlign w:val="center"/>
          </w:tcPr>
          <w:p w14:paraId="71100DDF" w14:textId="77777777" w:rsidR="00912988" w:rsidRPr="00912988" w:rsidRDefault="00912988" w:rsidP="00F608AE">
            <w:pPr>
              <w:pStyle w:val="aff"/>
              <w:rPr>
                <w:lang w:val="uk-UA"/>
              </w:rPr>
            </w:pPr>
            <w:r>
              <w:rPr>
                <w:lang w:val="uk-UA"/>
              </w:rPr>
              <w:t>Створення текстового шаблону</w:t>
            </w:r>
          </w:p>
        </w:tc>
        <w:tc>
          <w:tcPr>
            <w:tcW w:w="3119" w:type="dxa"/>
            <w:vAlign w:val="center"/>
          </w:tcPr>
          <w:p w14:paraId="0FF1092B" w14:textId="77777777" w:rsidR="00912988" w:rsidRPr="00422F4E" w:rsidRDefault="00422F4E" w:rsidP="00F608AE">
            <w:pPr>
              <w:pStyle w:val="aff"/>
              <w:rPr>
                <w:lang w:val="uk-UA"/>
              </w:rPr>
            </w:pPr>
            <w:r>
              <w:rPr>
                <w:lang w:val="uk-UA"/>
              </w:rPr>
              <w:t xml:space="preserve">Відправити боту повідомлення з текстом </w:t>
            </w:r>
            <w:r>
              <w:rPr>
                <w:lang w:val="uk-UA"/>
              </w:rPr>
              <w:br/>
              <w:t>«</w:t>
            </w:r>
            <w:r w:rsidRPr="00422F4E">
              <w:rPr>
                <w:lang w:val="uk-UA"/>
              </w:rPr>
              <w:t>/</w:t>
            </w:r>
            <w:r>
              <w:rPr>
                <w:lang w:val="en-US"/>
              </w:rPr>
              <w:t>bind</w:t>
            </w:r>
            <w:r>
              <w:rPr>
                <w:lang w:val="uk-UA"/>
              </w:rPr>
              <w:t xml:space="preserve"> </w:t>
            </w:r>
            <w:r w:rsidR="00334EFA">
              <w:rPr>
                <w:lang w:val="en-US"/>
              </w:rPr>
              <w:t>text</w:t>
            </w:r>
            <w:r w:rsidRPr="00422F4E">
              <w:rPr>
                <w:lang w:val="uk-UA"/>
              </w:rPr>
              <w:t xml:space="preserve"> </w:t>
            </w:r>
            <w:r>
              <w:rPr>
                <w:lang w:val="en-US"/>
              </w:rPr>
              <w:t>any</w:t>
            </w:r>
            <w:r w:rsidRPr="00422F4E">
              <w:rPr>
                <w:lang w:val="uk-UA"/>
              </w:rPr>
              <w:t xml:space="preserve"> </w:t>
            </w:r>
            <w:r>
              <w:rPr>
                <w:lang w:val="en-US"/>
              </w:rPr>
              <w:t>simple</w:t>
            </w:r>
            <w:r w:rsidRPr="00422F4E">
              <w:rPr>
                <w:lang w:val="uk-UA"/>
              </w:rPr>
              <w:t xml:space="preserve"> </w:t>
            </w:r>
            <w:r>
              <w:rPr>
                <w:lang w:val="en-US"/>
              </w:rPr>
              <w:t>text</w:t>
            </w:r>
            <w:r w:rsidRPr="00422F4E">
              <w:rPr>
                <w:lang w:val="uk-UA"/>
              </w:rPr>
              <w:t>»</w:t>
            </w:r>
          </w:p>
        </w:tc>
        <w:tc>
          <w:tcPr>
            <w:tcW w:w="2835" w:type="dxa"/>
            <w:vAlign w:val="center"/>
          </w:tcPr>
          <w:p w14:paraId="2CF9727E" w14:textId="77777777" w:rsidR="00912988" w:rsidRPr="00422F4E" w:rsidRDefault="00422F4E" w:rsidP="00F608AE">
            <w:pPr>
              <w:pStyle w:val="aff"/>
            </w:pPr>
            <w:r>
              <w:rPr>
                <w:lang w:val="uk-UA"/>
              </w:rPr>
              <w:t xml:space="preserve">Бот відправить таке саме повідомлення, але без команди </w:t>
            </w:r>
            <w:r w:rsidRPr="00422F4E">
              <w:t>/</w:t>
            </w:r>
            <w:r>
              <w:rPr>
                <w:lang w:val="en-US"/>
              </w:rPr>
              <w:t>bind</w:t>
            </w:r>
            <w:r w:rsidRPr="00422F4E">
              <w:t xml:space="preserve"> </w:t>
            </w:r>
            <w:r>
              <w:t>на початку та</w:t>
            </w:r>
            <w:r>
              <w:rPr>
                <w:lang w:val="uk-UA"/>
              </w:rPr>
              <w:t xml:space="preserve"> ключового слова, що стоїть за ним</w:t>
            </w:r>
            <w:r>
              <w:t xml:space="preserve"> </w:t>
            </w:r>
          </w:p>
        </w:tc>
        <w:tc>
          <w:tcPr>
            <w:tcW w:w="1553" w:type="dxa"/>
            <w:vAlign w:val="center"/>
          </w:tcPr>
          <w:p w14:paraId="78AA0444" w14:textId="77777777" w:rsidR="00912988" w:rsidRPr="00422F4E" w:rsidRDefault="00422F4E" w:rsidP="00912988">
            <w:pPr>
              <w:pStyle w:val="aff"/>
              <w:jc w:val="center"/>
              <w:rPr>
                <w:lang w:val="en-US"/>
              </w:rPr>
            </w:pPr>
            <w:r>
              <w:rPr>
                <w:lang w:val="en-US"/>
              </w:rPr>
              <w:t>TRUE</w:t>
            </w:r>
          </w:p>
        </w:tc>
      </w:tr>
      <w:tr w:rsidR="00422F4E" w:rsidRPr="00422F4E" w14:paraId="6D201736" w14:textId="77777777" w:rsidTr="00F608AE">
        <w:trPr>
          <w:trHeight w:val="978"/>
        </w:trPr>
        <w:tc>
          <w:tcPr>
            <w:tcW w:w="1838" w:type="dxa"/>
            <w:vAlign w:val="center"/>
          </w:tcPr>
          <w:p w14:paraId="21EDECE0" w14:textId="77777777" w:rsidR="00422F4E" w:rsidRDefault="00422F4E" w:rsidP="00F608AE">
            <w:pPr>
              <w:pStyle w:val="aff"/>
              <w:rPr>
                <w:lang w:val="uk-UA"/>
              </w:rPr>
            </w:pPr>
            <w:bookmarkStart w:id="43" w:name="_Hlk74051190"/>
            <w:r>
              <w:rPr>
                <w:lang w:val="uk-UA"/>
              </w:rPr>
              <w:t>Створення шаблону з зображенням</w:t>
            </w:r>
          </w:p>
        </w:tc>
        <w:tc>
          <w:tcPr>
            <w:tcW w:w="3119" w:type="dxa"/>
            <w:vAlign w:val="center"/>
          </w:tcPr>
          <w:p w14:paraId="3FA5154E" w14:textId="77777777" w:rsidR="00422F4E" w:rsidRPr="00422F4E" w:rsidRDefault="00422F4E" w:rsidP="00F608AE">
            <w:pPr>
              <w:pStyle w:val="aff"/>
              <w:rPr>
                <w:lang w:val="uk-UA"/>
              </w:rPr>
            </w:pPr>
            <w:r>
              <w:rPr>
                <w:lang w:val="uk-UA"/>
              </w:rPr>
              <w:t>Відправити боту зображення з описом «</w:t>
            </w:r>
            <w:r w:rsidRPr="00422F4E">
              <w:rPr>
                <w:lang w:val="uk-UA"/>
              </w:rPr>
              <w:t>/</w:t>
            </w:r>
            <w:r>
              <w:rPr>
                <w:lang w:val="en-US"/>
              </w:rPr>
              <w:t>bind</w:t>
            </w:r>
            <w:r w:rsidRPr="00422F4E">
              <w:rPr>
                <w:lang w:val="uk-UA"/>
              </w:rPr>
              <w:t xml:space="preserve"> </w:t>
            </w:r>
            <w:r w:rsidR="00334EFA">
              <w:rPr>
                <w:lang w:val="en-US"/>
              </w:rPr>
              <w:t>img</w:t>
            </w:r>
            <w:r w:rsidRPr="00422F4E">
              <w:rPr>
                <w:lang w:val="uk-UA"/>
              </w:rPr>
              <w:t xml:space="preserve"> </w:t>
            </w:r>
            <w:r>
              <w:rPr>
                <w:lang w:val="en-US"/>
              </w:rPr>
              <w:t>image</w:t>
            </w:r>
            <w:r w:rsidRPr="00422F4E">
              <w:rPr>
                <w:lang w:val="uk-UA"/>
              </w:rPr>
              <w:t xml:space="preserve"> </w:t>
            </w:r>
            <w:r>
              <w:rPr>
                <w:lang w:val="en-US"/>
              </w:rPr>
              <w:t>caption</w:t>
            </w:r>
            <w:r>
              <w:rPr>
                <w:lang w:val="uk-UA"/>
              </w:rPr>
              <w:t>»</w:t>
            </w:r>
          </w:p>
        </w:tc>
        <w:tc>
          <w:tcPr>
            <w:tcW w:w="2835" w:type="dxa"/>
            <w:vAlign w:val="center"/>
          </w:tcPr>
          <w:p w14:paraId="3B2F3990" w14:textId="77777777" w:rsidR="00422F4E" w:rsidRDefault="00422F4E" w:rsidP="00F608AE">
            <w:pPr>
              <w:pStyle w:val="aff"/>
              <w:rPr>
                <w:lang w:val="uk-UA"/>
              </w:rPr>
            </w:pPr>
            <w:r>
              <w:rPr>
                <w:lang w:val="uk-UA"/>
              </w:rPr>
              <w:t>Бот відповість зображенням з описом «</w:t>
            </w:r>
            <w:r>
              <w:rPr>
                <w:lang w:val="en-US"/>
              </w:rPr>
              <w:t>image</w:t>
            </w:r>
            <w:r w:rsidRPr="00422F4E">
              <w:rPr>
                <w:lang w:val="uk-UA"/>
              </w:rPr>
              <w:t xml:space="preserve"> </w:t>
            </w:r>
            <w:r>
              <w:rPr>
                <w:lang w:val="en-US"/>
              </w:rPr>
              <w:t>caption</w:t>
            </w:r>
            <w:r>
              <w:rPr>
                <w:lang w:val="uk-UA"/>
              </w:rPr>
              <w:t xml:space="preserve">» </w:t>
            </w:r>
          </w:p>
        </w:tc>
        <w:tc>
          <w:tcPr>
            <w:tcW w:w="1553" w:type="dxa"/>
            <w:vAlign w:val="center"/>
          </w:tcPr>
          <w:p w14:paraId="1DC01631" w14:textId="77777777" w:rsidR="00422F4E" w:rsidRPr="00422F4E" w:rsidRDefault="00422F4E" w:rsidP="00912988">
            <w:pPr>
              <w:pStyle w:val="aff"/>
              <w:jc w:val="center"/>
              <w:rPr>
                <w:lang w:val="en-US"/>
              </w:rPr>
            </w:pPr>
            <w:r>
              <w:rPr>
                <w:lang w:val="en-US"/>
              </w:rPr>
              <w:t>TRUE</w:t>
            </w:r>
          </w:p>
        </w:tc>
      </w:tr>
      <w:bookmarkEnd w:id="43"/>
      <w:tr w:rsidR="00422F4E" w:rsidRPr="00422F4E" w14:paraId="5DD5C4A1" w14:textId="77777777" w:rsidTr="002C1332">
        <w:trPr>
          <w:trHeight w:val="932"/>
        </w:trPr>
        <w:tc>
          <w:tcPr>
            <w:tcW w:w="1838" w:type="dxa"/>
            <w:vAlign w:val="center"/>
          </w:tcPr>
          <w:p w14:paraId="0327626A" w14:textId="77777777" w:rsidR="00422F4E" w:rsidRDefault="00422F4E" w:rsidP="00F608AE">
            <w:pPr>
              <w:pStyle w:val="aff"/>
              <w:rPr>
                <w:lang w:val="uk-UA"/>
              </w:rPr>
            </w:pPr>
            <w:r>
              <w:rPr>
                <w:lang w:val="uk-UA"/>
              </w:rPr>
              <w:t>Створення шаблону з відео</w:t>
            </w:r>
          </w:p>
        </w:tc>
        <w:tc>
          <w:tcPr>
            <w:tcW w:w="3119" w:type="dxa"/>
            <w:vAlign w:val="center"/>
          </w:tcPr>
          <w:p w14:paraId="18F73049" w14:textId="77777777" w:rsidR="00422F4E" w:rsidRPr="00422F4E" w:rsidRDefault="00422F4E" w:rsidP="00F608AE">
            <w:pPr>
              <w:pStyle w:val="aff"/>
              <w:rPr>
                <w:lang w:val="uk-UA"/>
              </w:rPr>
            </w:pPr>
            <w:r>
              <w:rPr>
                <w:lang w:val="uk-UA"/>
              </w:rPr>
              <w:t>Відправити боту відео з описом «</w:t>
            </w:r>
            <w:r w:rsidRPr="00422F4E">
              <w:rPr>
                <w:lang w:val="uk-UA"/>
              </w:rPr>
              <w:t>/</w:t>
            </w:r>
            <w:r>
              <w:rPr>
                <w:lang w:val="en-US"/>
              </w:rPr>
              <w:t>bind</w:t>
            </w:r>
            <w:r w:rsidRPr="00422F4E">
              <w:rPr>
                <w:lang w:val="uk-UA"/>
              </w:rPr>
              <w:t xml:space="preserve"> </w:t>
            </w:r>
            <w:r w:rsidR="00334EFA">
              <w:rPr>
                <w:lang w:val="en-US"/>
              </w:rPr>
              <w:t>vid</w:t>
            </w:r>
            <w:r w:rsidRPr="00422F4E">
              <w:rPr>
                <w:lang w:val="uk-UA"/>
              </w:rPr>
              <w:t xml:space="preserve"> </w:t>
            </w:r>
            <w:r>
              <w:rPr>
                <w:lang w:val="en-US"/>
              </w:rPr>
              <w:t>video</w:t>
            </w:r>
            <w:r w:rsidRPr="00422F4E">
              <w:rPr>
                <w:lang w:val="uk-UA"/>
              </w:rPr>
              <w:t xml:space="preserve"> </w:t>
            </w:r>
            <w:r>
              <w:rPr>
                <w:lang w:val="en-US"/>
              </w:rPr>
              <w:t>caption</w:t>
            </w:r>
            <w:r>
              <w:rPr>
                <w:lang w:val="uk-UA"/>
              </w:rPr>
              <w:t>»</w:t>
            </w:r>
          </w:p>
        </w:tc>
        <w:tc>
          <w:tcPr>
            <w:tcW w:w="2835" w:type="dxa"/>
            <w:vAlign w:val="center"/>
          </w:tcPr>
          <w:p w14:paraId="5E0427B4" w14:textId="77777777" w:rsidR="00422F4E" w:rsidRDefault="00422F4E" w:rsidP="00F608AE">
            <w:pPr>
              <w:pStyle w:val="aff"/>
              <w:rPr>
                <w:lang w:val="uk-UA"/>
              </w:rPr>
            </w:pPr>
            <w:r>
              <w:rPr>
                <w:lang w:val="uk-UA"/>
              </w:rPr>
              <w:t>Бот відповість відео з описом «</w:t>
            </w:r>
            <w:r w:rsidR="00952496">
              <w:rPr>
                <w:lang w:val="en-US"/>
              </w:rPr>
              <w:t>video</w:t>
            </w:r>
            <w:r w:rsidRPr="00422F4E">
              <w:rPr>
                <w:lang w:val="uk-UA"/>
              </w:rPr>
              <w:t xml:space="preserve"> </w:t>
            </w:r>
            <w:r>
              <w:rPr>
                <w:lang w:val="en-US"/>
              </w:rPr>
              <w:t>caption</w:t>
            </w:r>
            <w:r>
              <w:rPr>
                <w:lang w:val="uk-UA"/>
              </w:rPr>
              <w:t xml:space="preserve">» </w:t>
            </w:r>
          </w:p>
        </w:tc>
        <w:tc>
          <w:tcPr>
            <w:tcW w:w="1553" w:type="dxa"/>
            <w:vAlign w:val="center"/>
          </w:tcPr>
          <w:p w14:paraId="6074044C" w14:textId="77777777" w:rsidR="00422F4E" w:rsidRDefault="00422F4E" w:rsidP="00422F4E">
            <w:pPr>
              <w:pStyle w:val="aff"/>
              <w:jc w:val="center"/>
              <w:rPr>
                <w:lang w:val="en-US"/>
              </w:rPr>
            </w:pPr>
            <w:r>
              <w:rPr>
                <w:lang w:val="en-US"/>
              </w:rPr>
              <w:t>TRUE</w:t>
            </w:r>
          </w:p>
        </w:tc>
      </w:tr>
      <w:tr w:rsidR="00B54364" w:rsidRPr="00422F4E" w14:paraId="4E350269" w14:textId="77777777" w:rsidTr="002C1332">
        <w:trPr>
          <w:trHeight w:val="1058"/>
        </w:trPr>
        <w:tc>
          <w:tcPr>
            <w:tcW w:w="1838" w:type="dxa"/>
            <w:vAlign w:val="center"/>
          </w:tcPr>
          <w:p w14:paraId="6CE53957" w14:textId="77777777" w:rsidR="00B54364" w:rsidRDefault="00B54364" w:rsidP="00F608AE">
            <w:pPr>
              <w:pStyle w:val="aff"/>
              <w:rPr>
                <w:lang w:val="uk-UA"/>
              </w:rPr>
            </w:pPr>
            <w:r>
              <w:rPr>
                <w:lang w:val="uk-UA"/>
              </w:rPr>
              <w:t>Створення шаблону з файлом</w:t>
            </w:r>
          </w:p>
        </w:tc>
        <w:tc>
          <w:tcPr>
            <w:tcW w:w="3119" w:type="dxa"/>
            <w:vAlign w:val="center"/>
          </w:tcPr>
          <w:p w14:paraId="30D5AB2E" w14:textId="77777777" w:rsidR="00B54364" w:rsidRPr="00422F4E" w:rsidRDefault="00B54364" w:rsidP="00F608AE">
            <w:pPr>
              <w:pStyle w:val="aff"/>
              <w:rPr>
                <w:lang w:val="uk-UA"/>
              </w:rPr>
            </w:pPr>
            <w:r>
              <w:rPr>
                <w:lang w:val="uk-UA"/>
              </w:rPr>
              <w:t>Відправити боту файл з описом «</w:t>
            </w:r>
            <w:r w:rsidRPr="00422F4E">
              <w:rPr>
                <w:lang w:val="uk-UA"/>
              </w:rPr>
              <w:t>/</w:t>
            </w:r>
            <w:r>
              <w:rPr>
                <w:lang w:val="en-US"/>
              </w:rPr>
              <w:t>bind</w:t>
            </w:r>
            <w:r w:rsidRPr="00422F4E">
              <w:rPr>
                <w:lang w:val="uk-UA"/>
              </w:rPr>
              <w:t xml:space="preserve"> </w:t>
            </w:r>
            <w:r w:rsidR="00334EFA">
              <w:rPr>
                <w:lang w:val="en-US"/>
              </w:rPr>
              <w:t>file</w:t>
            </w:r>
            <w:r w:rsidRPr="00422F4E">
              <w:rPr>
                <w:lang w:val="uk-UA"/>
              </w:rPr>
              <w:t xml:space="preserve"> </w:t>
            </w:r>
            <w:r>
              <w:rPr>
                <w:lang w:val="en-US"/>
              </w:rPr>
              <w:t>file</w:t>
            </w:r>
            <w:r w:rsidRPr="00422F4E">
              <w:rPr>
                <w:lang w:val="uk-UA"/>
              </w:rPr>
              <w:t xml:space="preserve"> </w:t>
            </w:r>
            <w:r>
              <w:rPr>
                <w:lang w:val="en-US"/>
              </w:rPr>
              <w:t>caption</w:t>
            </w:r>
            <w:r>
              <w:rPr>
                <w:lang w:val="uk-UA"/>
              </w:rPr>
              <w:t>»</w:t>
            </w:r>
          </w:p>
        </w:tc>
        <w:tc>
          <w:tcPr>
            <w:tcW w:w="2835" w:type="dxa"/>
            <w:vAlign w:val="center"/>
          </w:tcPr>
          <w:p w14:paraId="1014BED5" w14:textId="77777777" w:rsidR="00B54364" w:rsidRDefault="00B54364" w:rsidP="00F608AE">
            <w:pPr>
              <w:pStyle w:val="aff"/>
              <w:rPr>
                <w:lang w:val="uk-UA"/>
              </w:rPr>
            </w:pPr>
            <w:r>
              <w:rPr>
                <w:lang w:val="uk-UA"/>
              </w:rPr>
              <w:t>Бот відповість файлом з описом «</w:t>
            </w:r>
            <w:r>
              <w:rPr>
                <w:lang w:val="en-US"/>
              </w:rPr>
              <w:t>file</w:t>
            </w:r>
            <w:r w:rsidRPr="00422F4E">
              <w:rPr>
                <w:lang w:val="uk-UA"/>
              </w:rPr>
              <w:t xml:space="preserve"> </w:t>
            </w:r>
            <w:r>
              <w:rPr>
                <w:lang w:val="en-US"/>
              </w:rPr>
              <w:t>caption</w:t>
            </w:r>
            <w:r>
              <w:rPr>
                <w:lang w:val="uk-UA"/>
              </w:rPr>
              <w:t xml:space="preserve">» </w:t>
            </w:r>
          </w:p>
        </w:tc>
        <w:tc>
          <w:tcPr>
            <w:tcW w:w="1553" w:type="dxa"/>
            <w:vAlign w:val="center"/>
          </w:tcPr>
          <w:p w14:paraId="06E9B0EC" w14:textId="77777777" w:rsidR="00B54364" w:rsidRDefault="00B54364" w:rsidP="00B54364">
            <w:pPr>
              <w:pStyle w:val="aff"/>
              <w:jc w:val="center"/>
              <w:rPr>
                <w:lang w:val="en-US"/>
              </w:rPr>
            </w:pPr>
            <w:r>
              <w:rPr>
                <w:lang w:val="en-US"/>
              </w:rPr>
              <w:t>TRUE</w:t>
            </w:r>
          </w:p>
        </w:tc>
      </w:tr>
      <w:tr w:rsidR="00453440" w:rsidRPr="00422F4E" w14:paraId="4069EA81" w14:textId="77777777" w:rsidTr="002C1332">
        <w:trPr>
          <w:trHeight w:val="1197"/>
        </w:trPr>
        <w:tc>
          <w:tcPr>
            <w:tcW w:w="1838" w:type="dxa"/>
            <w:vAlign w:val="center"/>
          </w:tcPr>
          <w:p w14:paraId="62AA4438" w14:textId="77777777" w:rsidR="00453440" w:rsidRDefault="00453440" w:rsidP="00F608AE">
            <w:pPr>
              <w:pStyle w:val="aff"/>
              <w:rPr>
                <w:lang w:val="uk-UA"/>
              </w:rPr>
            </w:pPr>
            <w:r>
              <w:rPr>
                <w:lang w:val="uk-UA"/>
              </w:rPr>
              <w:t xml:space="preserve">Створення шаблону з </w:t>
            </w:r>
            <w:r w:rsidR="0001282E">
              <w:rPr>
                <w:lang w:val="uk-UA"/>
              </w:rPr>
              <w:t>аудіо</w:t>
            </w:r>
          </w:p>
        </w:tc>
        <w:tc>
          <w:tcPr>
            <w:tcW w:w="3119" w:type="dxa"/>
            <w:vAlign w:val="center"/>
          </w:tcPr>
          <w:p w14:paraId="3907FC86" w14:textId="77777777" w:rsidR="00453440" w:rsidRPr="00422F4E" w:rsidRDefault="00453440" w:rsidP="00F608AE">
            <w:pPr>
              <w:pStyle w:val="aff"/>
              <w:rPr>
                <w:lang w:val="uk-UA"/>
              </w:rPr>
            </w:pPr>
            <w:r>
              <w:rPr>
                <w:lang w:val="uk-UA"/>
              </w:rPr>
              <w:t xml:space="preserve">Відправити боту </w:t>
            </w:r>
            <w:r w:rsidR="0001282E">
              <w:rPr>
                <w:lang w:val="uk-UA"/>
              </w:rPr>
              <w:t xml:space="preserve">аудіо </w:t>
            </w:r>
            <w:r>
              <w:rPr>
                <w:lang w:val="uk-UA"/>
              </w:rPr>
              <w:t xml:space="preserve">з описом </w:t>
            </w:r>
            <w:bookmarkStart w:id="44" w:name="_Hlk74051534"/>
            <w:r>
              <w:rPr>
                <w:lang w:val="uk-UA"/>
              </w:rPr>
              <w:t>«</w:t>
            </w:r>
            <w:r w:rsidRPr="00422F4E">
              <w:rPr>
                <w:lang w:val="uk-UA"/>
              </w:rPr>
              <w:t>/</w:t>
            </w:r>
            <w:r>
              <w:rPr>
                <w:lang w:val="en-US"/>
              </w:rPr>
              <w:t>bind</w:t>
            </w:r>
            <w:r w:rsidRPr="00422F4E">
              <w:rPr>
                <w:lang w:val="uk-UA"/>
              </w:rPr>
              <w:t xml:space="preserve"> </w:t>
            </w:r>
            <w:r w:rsidR="00334EFA">
              <w:rPr>
                <w:lang w:val="en-US"/>
              </w:rPr>
              <w:t>aud</w:t>
            </w:r>
            <w:r w:rsidR="0001282E" w:rsidRPr="0001282E">
              <w:rPr>
                <w:lang w:val="uk-UA"/>
              </w:rPr>
              <w:t xml:space="preserve"> </w:t>
            </w:r>
            <w:r w:rsidR="0001282E">
              <w:rPr>
                <w:lang w:val="en-US"/>
              </w:rPr>
              <w:t>audio</w:t>
            </w:r>
            <w:r w:rsidRPr="00422F4E">
              <w:rPr>
                <w:lang w:val="uk-UA"/>
              </w:rPr>
              <w:t xml:space="preserve"> </w:t>
            </w:r>
            <w:r>
              <w:rPr>
                <w:lang w:val="en-US"/>
              </w:rPr>
              <w:t>caption</w:t>
            </w:r>
            <w:r>
              <w:rPr>
                <w:lang w:val="uk-UA"/>
              </w:rPr>
              <w:t>»</w:t>
            </w:r>
            <w:bookmarkEnd w:id="44"/>
          </w:p>
        </w:tc>
        <w:tc>
          <w:tcPr>
            <w:tcW w:w="2835" w:type="dxa"/>
            <w:vAlign w:val="center"/>
          </w:tcPr>
          <w:p w14:paraId="026F74E7" w14:textId="77777777" w:rsidR="00453440" w:rsidRDefault="00453440" w:rsidP="00F608AE">
            <w:pPr>
              <w:pStyle w:val="aff"/>
              <w:rPr>
                <w:lang w:val="uk-UA"/>
              </w:rPr>
            </w:pPr>
            <w:r>
              <w:rPr>
                <w:lang w:val="uk-UA"/>
              </w:rPr>
              <w:t xml:space="preserve">Бот відповість </w:t>
            </w:r>
            <w:r w:rsidR="0001282E">
              <w:rPr>
                <w:lang w:val="uk-UA"/>
              </w:rPr>
              <w:t xml:space="preserve">аудіо </w:t>
            </w:r>
            <w:r>
              <w:rPr>
                <w:lang w:val="uk-UA"/>
              </w:rPr>
              <w:t>з описом «</w:t>
            </w:r>
            <w:r w:rsidR="0001282E">
              <w:rPr>
                <w:lang w:val="en-US"/>
              </w:rPr>
              <w:t>audio</w:t>
            </w:r>
            <w:r w:rsidR="0001282E" w:rsidRPr="0001282E">
              <w:rPr>
                <w:lang w:val="uk-UA"/>
              </w:rPr>
              <w:t xml:space="preserve"> </w:t>
            </w:r>
            <w:r>
              <w:rPr>
                <w:lang w:val="en-US"/>
              </w:rPr>
              <w:t>caption</w:t>
            </w:r>
            <w:r>
              <w:rPr>
                <w:lang w:val="uk-UA"/>
              </w:rPr>
              <w:t xml:space="preserve">» </w:t>
            </w:r>
          </w:p>
        </w:tc>
        <w:tc>
          <w:tcPr>
            <w:tcW w:w="1553" w:type="dxa"/>
            <w:vAlign w:val="center"/>
          </w:tcPr>
          <w:p w14:paraId="08E47BB1" w14:textId="77777777" w:rsidR="00453440" w:rsidRDefault="00453440" w:rsidP="00453440">
            <w:pPr>
              <w:pStyle w:val="aff"/>
              <w:jc w:val="center"/>
              <w:rPr>
                <w:lang w:val="en-US"/>
              </w:rPr>
            </w:pPr>
            <w:r>
              <w:rPr>
                <w:lang w:val="en-US"/>
              </w:rPr>
              <w:t>TRUE</w:t>
            </w:r>
          </w:p>
        </w:tc>
      </w:tr>
      <w:tr w:rsidR="0004770B" w:rsidRPr="00422F4E" w14:paraId="269E295F" w14:textId="77777777" w:rsidTr="002C1332">
        <w:trPr>
          <w:trHeight w:val="1664"/>
        </w:trPr>
        <w:tc>
          <w:tcPr>
            <w:tcW w:w="1838" w:type="dxa"/>
            <w:vAlign w:val="center"/>
          </w:tcPr>
          <w:p w14:paraId="3A561FFC" w14:textId="77777777" w:rsidR="0004770B" w:rsidRPr="0004770B" w:rsidRDefault="0004770B" w:rsidP="00F608AE">
            <w:pPr>
              <w:pStyle w:val="aff"/>
              <w:rPr>
                <w:lang w:val="uk-UA"/>
              </w:rPr>
            </w:pPr>
            <w:r>
              <w:rPr>
                <w:lang w:val="uk-UA"/>
              </w:rPr>
              <w:t xml:space="preserve">Створення шаблону медіа групи </w:t>
            </w:r>
          </w:p>
        </w:tc>
        <w:tc>
          <w:tcPr>
            <w:tcW w:w="3119" w:type="dxa"/>
            <w:vAlign w:val="center"/>
          </w:tcPr>
          <w:p w14:paraId="1515DBE5" w14:textId="77777777" w:rsidR="0004770B" w:rsidRDefault="0004770B" w:rsidP="00F608AE">
            <w:pPr>
              <w:pStyle w:val="aff"/>
              <w:rPr>
                <w:lang w:val="uk-UA"/>
              </w:rPr>
            </w:pPr>
            <w:r>
              <w:rPr>
                <w:lang w:val="uk-UA"/>
              </w:rPr>
              <w:t>Відправити боту відео та зображення в одному повідомленні з описом «</w:t>
            </w:r>
            <w:r w:rsidRPr="00422F4E">
              <w:rPr>
                <w:lang w:val="uk-UA"/>
              </w:rPr>
              <w:t>/</w:t>
            </w:r>
            <w:r>
              <w:rPr>
                <w:lang w:val="en-US"/>
              </w:rPr>
              <w:t>bind</w:t>
            </w:r>
            <w:r w:rsidRPr="00422F4E">
              <w:rPr>
                <w:lang w:val="uk-UA"/>
              </w:rPr>
              <w:t xml:space="preserve"> </w:t>
            </w:r>
            <w:r w:rsidR="00334EFA">
              <w:rPr>
                <w:lang w:val="en-US"/>
              </w:rPr>
              <w:t>media</w:t>
            </w:r>
            <w:r w:rsidRPr="0001282E">
              <w:rPr>
                <w:lang w:val="uk-UA"/>
              </w:rPr>
              <w:t xml:space="preserve"> </w:t>
            </w:r>
            <w:r>
              <w:rPr>
                <w:lang w:val="en-US"/>
              </w:rPr>
              <w:t>media</w:t>
            </w:r>
            <w:r w:rsidRPr="0004770B">
              <w:rPr>
                <w:lang w:val="uk-UA"/>
              </w:rPr>
              <w:t xml:space="preserve"> </w:t>
            </w:r>
            <w:r>
              <w:rPr>
                <w:lang w:val="en-US"/>
              </w:rPr>
              <w:t>group</w:t>
            </w:r>
            <w:r w:rsidRPr="00422F4E">
              <w:rPr>
                <w:lang w:val="uk-UA"/>
              </w:rPr>
              <w:t xml:space="preserve"> </w:t>
            </w:r>
            <w:r>
              <w:rPr>
                <w:lang w:val="en-US"/>
              </w:rPr>
              <w:t>caption</w:t>
            </w:r>
            <w:r>
              <w:rPr>
                <w:lang w:val="uk-UA"/>
              </w:rPr>
              <w:t>»</w:t>
            </w:r>
          </w:p>
        </w:tc>
        <w:tc>
          <w:tcPr>
            <w:tcW w:w="2835" w:type="dxa"/>
            <w:vAlign w:val="center"/>
          </w:tcPr>
          <w:p w14:paraId="02A18F66" w14:textId="77777777" w:rsidR="0004770B" w:rsidRPr="0004770B" w:rsidRDefault="0004770B" w:rsidP="00F608AE">
            <w:pPr>
              <w:pStyle w:val="aff"/>
              <w:rPr>
                <w:lang w:val="uk-UA"/>
              </w:rPr>
            </w:pPr>
            <w:r>
              <w:rPr>
                <w:lang w:val="uk-UA"/>
              </w:rPr>
              <w:t>Бот відповість медіа групою з описом «</w:t>
            </w:r>
            <w:r>
              <w:rPr>
                <w:lang w:val="en-US"/>
              </w:rPr>
              <w:t>media</w:t>
            </w:r>
            <w:r w:rsidRPr="002808C3">
              <w:rPr>
                <w:lang w:val="uk-UA"/>
              </w:rPr>
              <w:t xml:space="preserve"> </w:t>
            </w:r>
            <w:r>
              <w:rPr>
                <w:lang w:val="en-US"/>
              </w:rPr>
              <w:t>group</w:t>
            </w:r>
            <w:r w:rsidRPr="002808C3">
              <w:rPr>
                <w:lang w:val="uk-UA"/>
              </w:rPr>
              <w:t xml:space="preserve"> </w:t>
            </w:r>
            <w:r>
              <w:rPr>
                <w:lang w:val="en-US"/>
              </w:rPr>
              <w:t>caption</w:t>
            </w:r>
            <w:r>
              <w:rPr>
                <w:lang w:val="uk-UA"/>
              </w:rPr>
              <w:t>»</w:t>
            </w:r>
          </w:p>
        </w:tc>
        <w:tc>
          <w:tcPr>
            <w:tcW w:w="1553" w:type="dxa"/>
            <w:vAlign w:val="center"/>
          </w:tcPr>
          <w:p w14:paraId="0B07002B" w14:textId="77777777" w:rsidR="0004770B" w:rsidRPr="0004770B" w:rsidRDefault="0004770B" w:rsidP="00453440">
            <w:pPr>
              <w:pStyle w:val="aff"/>
              <w:jc w:val="center"/>
              <w:rPr>
                <w:lang w:val="en-US"/>
              </w:rPr>
            </w:pPr>
            <w:bookmarkStart w:id="45" w:name="_Hlk74058508"/>
            <w:r>
              <w:rPr>
                <w:lang w:val="en-US"/>
              </w:rPr>
              <w:t>TRUE</w:t>
            </w:r>
            <w:bookmarkEnd w:id="45"/>
          </w:p>
        </w:tc>
      </w:tr>
    </w:tbl>
    <w:p w14:paraId="1CA5F161" w14:textId="77777777" w:rsidR="002C1332" w:rsidRDefault="002C1332" w:rsidP="002C1332">
      <w:pPr>
        <w:pStyle w:val="af"/>
      </w:pPr>
      <w:r w:rsidRPr="002C1332">
        <w:lastRenderedPageBreak/>
        <w:t>Продовження таблиці</w:t>
      </w:r>
      <w:r>
        <w:t xml:space="preserve"> 3.3</w:t>
      </w:r>
    </w:p>
    <w:tbl>
      <w:tblPr>
        <w:tblStyle w:val="afa"/>
        <w:tblW w:w="0" w:type="auto"/>
        <w:tblLook w:val="04A0" w:firstRow="1" w:lastRow="0" w:firstColumn="1" w:lastColumn="0" w:noHBand="0" w:noVBand="1"/>
      </w:tblPr>
      <w:tblGrid>
        <w:gridCol w:w="1838"/>
        <w:gridCol w:w="3119"/>
        <w:gridCol w:w="2835"/>
        <w:gridCol w:w="1553"/>
      </w:tblGrid>
      <w:tr w:rsidR="002808C3" w:rsidRPr="00422F4E" w14:paraId="136CDF65" w14:textId="77777777" w:rsidTr="0019494F">
        <w:trPr>
          <w:trHeight w:val="2182"/>
        </w:trPr>
        <w:tc>
          <w:tcPr>
            <w:tcW w:w="1838" w:type="dxa"/>
            <w:vAlign w:val="center"/>
          </w:tcPr>
          <w:p w14:paraId="2529D298" w14:textId="77777777" w:rsidR="002808C3" w:rsidRDefault="002D7EFA" w:rsidP="00F608AE">
            <w:pPr>
              <w:pStyle w:val="aff"/>
              <w:rPr>
                <w:lang w:val="uk-UA"/>
              </w:rPr>
            </w:pPr>
            <w:bookmarkStart w:id="46" w:name="_Hlk74058258"/>
            <w:r>
              <w:rPr>
                <w:lang w:val="uk-UA"/>
              </w:rPr>
              <w:t xml:space="preserve">Відтворення шаблону з текстом </w:t>
            </w:r>
            <w:bookmarkEnd w:id="46"/>
          </w:p>
        </w:tc>
        <w:tc>
          <w:tcPr>
            <w:tcW w:w="3119" w:type="dxa"/>
            <w:vAlign w:val="center"/>
          </w:tcPr>
          <w:p w14:paraId="5080E3D4" w14:textId="77777777" w:rsidR="002808C3" w:rsidRDefault="00334EFA" w:rsidP="00F608AE">
            <w:pPr>
              <w:pStyle w:val="aff"/>
              <w:rPr>
                <w:lang w:val="uk-UA"/>
              </w:rPr>
            </w:pPr>
            <w:bookmarkStart w:id="47" w:name="_Hlk74058518"/>
            <w:r>
              <w:rPr>
                <w:lang w:val="uk-UA"/>
              </w:rPr>
              <w:t>У полі для введення повідомлення ввести «</w:t>
            </w:r>
            <w:r w:rsidRPr="00334EFA">
              <w:t>@</w:t>
            </w:r>
            <w:r>
              <w:rPr>
                <w:lang w:val="en-US"/>
              </w:rPr>
              <w:t>kBinderBot</w:t>
            </w:r>
            <w:r w:rsidRPr="00334EFA">
              <w:t xml:space="preserve"> </w:t>
            </w:r>
            <w:r>
              <w:rPr>
                <w:lang w:val="en-US"/>
              </w:rPr>
              <w:t>text</w:t>
            </w:r>
            <w:r>
              <w:rPr>
                <w:lang w:val="uk-UA"/>
              </w:rPr>
              <w:t>»</w:t>
            </w:r>
            <w:bookmarkEnd w:id="47"/>
          </w:p>
        </w:tc>
        <w:tc>
          <w:tcPr>
            <w:tcW w:w="2835" w:type="dxa"/>
            <w:vAlign w:val="center"/>
          </w:tcPr>
          <w:p w14:paraId="7BB10C99" w14:textId="77777777" w:rsidR="002808C3" w:rsidRPr="00F608AE" w:rsidRDefault="00F608AE" w:rsidP="00F608AE">
            <w:pPr>
              <w:pStyle w:val="aff"/>
              <w:rPr>
                <w:lang w:val="uk-UA"/>
              </w:rPr>
            </w:pPr>
            <w:r>
              <w:rPr>
                <w:lang w:val="uk-UA"/>
              </w:rPr>
              <w:t>Над полем для вводу повідомлення повинен відобразитися шаблон, при натисканні на який бот відправить в чат повідомлення з підготованим текстом</w:t>
            </w:r>
          </w:p>
        </w:tc>
        <w:tc>
          <w:tcPr>
            <w:tcW w:w="1553" w:type="dxa"/>
            <w:vAlign w:val="center"/>
          </w:tcPr>
          <w:p w14:paraId="523D442A" w14:textId="77777777" w:rsidR="002808C3" w:rsidRPr="00334EFA" w:rsidRDefault="00334EFA" w:rsidP="00453440">
            <w:pPr>
              <w:pStyle w:val="aff"/>
              <w:jc w:val="center"/>
            </w:pPr>
            <w:r>
              <w:rPr>
                <w:lang w:val="en-US"/>
              </w:rPr>
              <w:t>TRUE</w:t>
            </w:r>
          </w:p>
        </w:tc>
      </w:tr>
      <w:tr w:rsidR="002D7EFA" w:rsidRPr="00422F4E" w14:paraId="721B415D" w14:textId="77777777" w:rsidTr="0019494F">
        <w:trPr>
          <w:trHeight w:val="2222"/>
        </w:trPr>
        <w:tc>
          <w:tcPr>
            <w:tcW w:w="1838" w:type="dxa"/>
            <w:vAlign w:val="center"/>
          </w:tcPr>
          <w:p w14:paraId="52C2DAE4" w14:textId="77777777" w:rsidR="002D7EFA" w:rsidRDefault="002D7EFA" w:rsidP="00F608AE">
            <w:pPr>
              <w:pStyle w:val="aff"/>
              <w:rPr>
                <w:lang w:val="uk-UA"/>
              </w:rPr>
            </w:pPr>
            <w:r>
              <w:rPr>
                <w:lang w:val="uk-UA"/>
              </w:rPr>
              <w:t>Відтворення шаблону з зображенням</w:t>
            </w:r>
          </w:p>
        </w:tc>
        <w:tc>
          <w:tcPr>
            <w:tcW w:w="3119" w:type="dxa"/>
            <w:vAlign w:val="center"/>
          </w:tcPr>
          <w:p w14:paraId="18543552"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img</w:t>
            </w:r>
            <w:r>
              <w:rPr>
                <w:lang w:val="uk-UA"/>
              </w:rPr>
              <w:t>»</w:t>
            </w:r>
          </w:p>
        </w:tc>
        <w:tc>
          <w:tcPr>
            <w:tcW w:w="2835" w:type="dxa"/>
            <w:vAlign w:val="center"/>
          </w:tcPr>
          <w:p w14:paraId="718E521E" w14:textId="77777777"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зображення з підготованим текстом</w:t>
            </w:r>
          </w:p>
        </w:tc>
        <w:tc>
          <w:tcPr>
            <w:tcW w:w="1553" w:type="dxa"/>
            <w:vAlign w:val="center"/>
          </w:tcPr>
          <w:p w14:paraId="7BF1461A" w14:textId="77777777" w:rsidR="002D7EFA" w:rsidRDefault="00334EFA" w:rsidP="00453440">
            <w:pPr>
              <w:pStyle w:val="aff"/>
              <w:jc w:val="center"/>
              <w:rPr>
                <w:lang w:val="en-US"/>
              </w:rPr>
            </w:pPr>
            <w:r>
              <w:rPr>
                <w:lang w:val="en-US"/>
              </w:rPr>
              <w:t>TRUE</w:t>
            </w:r>
          </w:p>
        </w:tc>
      </w:tr>
      <w:tr w:rsidR="002D7EFA" w:rsidRPr="00422F4E" w14:paraId="1B5FB029" w14:textId="77777777" w:rsidTr="0019494F">
        <w:trPr>
          <w:trHeight w:val="2122"/>
        </w:trPr>
        <w:tc>
          <w:tcPr>
            <w:tcW w:w="1838" w:type="dxa"/>
            <w:vAlign w:val="center"/>
          </w:tcPr>
          <w:p w14:paraId="1AA7789C" w14:textId="77777777" w:rsidR="002D7EFA" w:rsidRDefault="002D7EFA" w:rsidP="00F608AE">
            <w:pPr>
              <w:pStyle w:val="aff"/>
              <w:rPr>
                <w:lang w:val="uk-UA"/>
              </w:rPr>
            </w:pPr>
            <w:r>
              <w:rPr>
                <w:lang w:val="uk-UA"/>
              </w:rPr>
              <w:t>Відтворення шаблону з відео</w:t>
            </w:r>
          </w:p>
        </w:tc>
        <w:tc>
          <w:tcPr>
            <w:tcW w:w="3119" w:type="dxa"/>
            <w:vAlign w:val="center"/>
          </w:tcPr>
          <w:p w14:paraId="25CABAD6"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vid</w:t>
            </w:r>
            <w:r>
              <w:rPr>
                <w:lang w:val="uk-UA"/>
              </w:rPr>
              <w:t>»</w:t>
            </w:r>
          </w:p>
        </w:tc>
        <w:tc>
          <w:tcPr>
            <w:tcW w:w="2835" w:type="dxa"/>
            <w:vAlign w:val="center"/>
          </w:tcPr>
          <w:p w14:paraId="6D6E6620" w14:textId="77777777"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відео з підготованим текстом</w:t>
            </w:r>
          </w:p>
        </w:tc>
        <w:tc>
          <w:tcPr>
            <w:tcW w:w="1553" w:type="dxa"/>
            <w:vAlign w:val="center"/>
          </w:tcPr>
          <w:p w14:paraId="3F50D748" w14:textId="77777777" w:rsidR="002D7EFA" w:rsidRDefault="00334EFA" w:rsidP="00453440">
            <w:pPr>
              <w:pStyle w:val="aff"/>
              <w:jc w:val="center"/>
              <w:rPr>
                <w:lang w:val="en-US"/>
              </w:rPr>
            </w:pPr>
            <w:r>
              <w:rPr>
                <w:lang w:val="en-US"/>
              </w:rPr>
              <w:t>TRUE</w:t>
            </w:r>
          </w:p>
        </w:tc>
      </w:tr>
      <w:tr w:rsidR="002D7EFA" w:rsidRPr="00422F4E" w14:paraId="167D4BAE" w14:textId="77777777" w:rsidTr="0019494F">
        <w:trPr>
          <w:trHeight w:val="2164"/>
        </w:trPr>
        <w:tc>
          <w:tcPr>
            <w:tcW w:w="1838" w:type="dxa"/>
            <w:vAlign w:val="center"/>
          </w:tcPr>
          <w:p w14:paraId="40F5E7EA" w14:textId="77777777" w:rsidR="002D7EFA" w:rsidRDefault="002D7EFA" w:rsidP="00F608AE">
            <w:pPr>
              <w:pStyle w:val="aff"/>
              <w:rPr>
                <w:lang w:val="uk-UA"/>
              </w:rPr>
            </w:pPr>
            <w:r>
              <w:rPr>
                <w:lang w:val="uk-UA"/>
              </w:rPr>
              <w:t>Відтворення шаблону з файлом</w:t>
            </w:r>
          </w:p>
        </w:tc>
        <w:tc>
          <w:tcPr>
            <w:tcW w:w="3119" w:type="dxa"/>
            <w:vAlign w:val="center"/>
          </w:tcPr>
          <w:p w14:paraId="34CEDFBD"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file</w:t>
            </w:r>
            <w:r>
              <w:rPr>
                <w:lang w:val="uk-UA"/>
              </w:rPr>
              <w:t>»</w:t>
            </w:r>
          </w:p>
        </w:tc>
        <w:tc>
          <w:tcPr>
            <w:tcW w:w="2835" w:type="dxa"/>
            <w:vAlign w:val="center"/>
          </w:tcPr>
          <w:p w14:paraId="7F6A266E" w14:textId="77777777" w:rsidR="002D7EFA" w:rsidRDefault="00FD16E3" w:rsidP="00FD16E3">
            <w:pPr>
              <w:pStyle w:val="aff"/>
              <w:rPr>
                <w:lang w:val="uk-UA"/>
              </w:rPr>
            </w:pPr>
            <w:bookmarkStart w:id="48" w:name="_Hlk74058759"/>
            <w:r>
              <w:rPr>
                <w:lang w:val="uk-UA"/>
              </w:rPr>
              <w:t>Над полем для вводу повідомлення повинен відобразитися шаблон, при натисканні на який бот відправить в чат файл з підготованим текстом</w:t>
            </w:r>
            <w:bookmarkEnd w:id="48"/>
          </w:p>
        </w:tc>
        <w:tc>
          <w:tcPr>
            <w:tcW w:w="1553" w:type="dxa"/>
            <w:vAlign w:val="center"/>
          </w:tcPr>
          <w:p w14:paraId="265142D2" w14:textId="77777777" w:rsidR="002D7EFA" w:rsidRDefault="00334EFA" w:rsidP="00453440">
            <w:pPr>
              <w:pStyle w:val="aff"/>
              <w:jc w:val="center"/>
              <w:rPr>
                <w:lang w:val="en-US"/>
              </w:rPr>
            </w:pPr>
            <w:r>
              <w:rPr>
                <w:lang w:val="en-US"/>
              </w:rPr>
              <w:t>TRUE</w:t>
            </w:r>
          </w:p>
        </w:tc>
      </w:tr>
      <w:tr w:rsidR="002D7EFA" w:rsidRPr="00422F4E" w14:paraId="204C1A1E" w14:textId="77777777" w:rsidTr="0019494F">
        <w:trPr>
          <w:trHeight w:val="2206"/>
        </w:trPr>
        <w:tc>
          <w:tcPr>
            <w:tcW w:w="1838" w:type="dxa"/>
            <w:vAlign w:val="center"/>
          </w:tcPr>
          <w:p w14:paraId="5FCD206F" w14:textId="77777777" w:rsidR="002D7EFA" w:rsidRDefault="002D7EFA" w:rsidP="00F608AE">
            <w:pPr>
              <w:pStyle w:val="aff"/>
              <w:rPr>
                <w:lang w:val="uk-UA"/>
              </w:rPr>
            </w:pPr>
            <w:r>
              <w:rPr>
                <w:lang w:val="uk-UA"/>
              </w:rPr>
              <w:t>Відтворення шаблону з аудіо</w:t>
            </w:r>
          </w:p>
        </w:tc>
        <w:tc>
          <w:tcPr>
            <w:tcW w:w="3119" w:type="dxa"/>
            <w:vAlign w:val="center"/>
          </w:tcPr>
          <w:p w14:paraId="5B623470" w14:textId="77777777" w:rsidR="002D7EFA" w:rsidRDefault="00334EFA" w:rsidP="00FD16E3">
            <w:pPr>
              <w:pStyle w:val="aff"/>
              <w:rPr>
                <w:lang w:val="uk-UA"/>
              </w:rPr>
            </w:pPr>
            <w:bookmarkStart w:id="49" w:name="_Hlk74058818"/>
            <w:r>
              <w:rPr>
                <w:lang w:val="uk-UA"/>
              </w:rPr>
              <w:t>У полі для введення повідомлення ввести «</w:t>
            </w:r>
            <w:r w:rsidRPr="00334EFA">
              <w:t>@</w:t>
            </w:r>
            <w:r>
              <w:rPr>
                <w:lang w:val="en-US"/>
              </w:rPr>
              <w:t>kBinderBot</w:t>
            </w:r>
            <w:r w:rsidR="00FD16E3" w:rsidRPr="00FD16E3">
              <w:t xml:space="preserve"> </w:t>
            </w:r>
            <w:r w:rsidR="00FD16E3">
              <w:rPr>
                <w:lang w:val="en-US"/>
              </w:rPr>
              <w:t>aud</w:t>
            </w:r>
            <w:r>
              <w:rPr>
                <w:lang w:val="uk-UA"/>
              </w:rPr>
              <w:t>»</w:t>
            </w:r>
            <w:bookmarkEnd w:id="49"/>
          </w:p>
        </w:tc>
        <w:tc>
          <w:tcPr>
            <w:tcW w:w="2835" w:type="dxa"/>
            <w:vAlign w:val="center"/>
          </w:tcPr>
          <w:p w14:paraId="61829F07" w14:textId="77777777" w:rsidR="002D7EFA" w:rsidRDefault="00FD16E3" w:rsidP="00FD16E3">
            <w:pPr>
              <w:pStyle w:val="aff"/>
              <w:rPr>
                <w:lang w:val="uk-UA"/>
              </w:rPr>
            </w:pPr>
            <w:bookmarkStart w:id="50" w:name="_Hlk74058846"/>
            <w:r>
              <w:rPr>
                <w:lang w:val="uk-UA"/>
              </w:rPr>
              <w:t xml:space="preserve">Над полем для вводу повідомлення </w:t>
            </w:r>
            <w:bookmarkEnd w:id="50"/>
            <w:r>
              <w:rPr>
                <w:lang w:val="uk-UA"/>
              </w:rPr>
              <w:t>повинен відобразитися шаблон, при натисканні на який бот відправить в чат аудіо з підготованим текстом</w:t>
            </w:r>
          </w:p>
        </w:tc>
        <w:tc>
          <w:tcPr>
            <w:tcW w:w="1553" w:type="dxa"/>
            <w:vAlign w:val="center"/>
          </w:tcPr>
          <w:p w14:paraId="6B1BB06C" w14:textId="77777777" w:rsidR="002D7EFA" w:rsidRDefault="00334EFA" w:rsidP="00453440">
            <w:pPr>
              <w:pStyle w:val="aff"/>
              <w:jc w:val="center"/>
              <w:rPr>
                <w:lang w:val="en-US"/>
              </w:rPr>
            </w:pPr>
            <w:r>
              <w:rPr>
                <w:lang w:val="en-US"/>
              </w:rPr>
              <w:t>TRUE</w:t>
            </w:r>
          </w:p>
        </w:tc>
      </w:tr>
      <w:tr w:rsidR="00102DC7" w:rsidRPr="00422F4E" w14:paraId="64B1A134" w14:textId="77777777" w:rsidTr="0019494F">
        <w:trPr>
          <w:trHeight w:val="2833"/>
        </w:trPr>
        <w:tc>
          <w:tcPr>
            <w:tcW w:w="1838" w:type="dxa"/>
            <w:vAlign w:val="center"/>
          </w:tcPr>
          <w:p w14:paraId="2292C68B" w14:textId="77777777" w:rsidR="00102DC7" w:rsidRDefault="00102DC7" w:rsidP="00F608AE">
            <w:pPr>
              <w:pStyle w:val="aff"/>
              <w:rPr>
                <w:lang w:val="uk-UA"/>
              </w:rPr>
            </w:pPr>
            <w:r>
              <w:rPr>
                <w:lang w:val="uk-UA"/>
              </w:rPr>
              <w:t>Відтворення шаблону з медіа групою</w:t>
            </w:r>
          </w:p>
        </w:tc>
        <w:tc>
          <w:tcPr>
            <w:tcW w:w="3119" w:type="dxa"/>
            <w:vAlign w:val="center"/>
          </w:tcPr>
          <w:p w14:paraId="73D78D92" w14:textId="77777777" w:rsidR="00102DC7" w:rsidRDefault="00102DC7" w:rsidP="00102DC7">
            <w:pPr>
              <w:pStyle w:val="aff"/>
              <w:rPr>
                <w:lang w:val="uk-UA"/>
              </w:rPr>
            </w:pPr>
            <w:r>
              <w:rPr>
                <w:lang w:val="uk-UA"/>
              </w:rPr>
              <w:t>У полі для введення повідомлення ввести «</w:t>
            </w:r>
            <w:r w:rsidRPr="00334EFA">
              <w:t>@</w:t>
            </w:r>
            <w:r>
              <w:rPr>
                <w:lang w:val="en-US"/>
              </w:rPr>
              <w:t>kBinderBot</w:t>
            </w:r>
            <w:r w:rsidRPr="00FD16E3">
              <w:t xml:space="preserve"> </w:t>
            </w:r>
            <w:r>
              <w:rPr>
                <w:lang w:val="en-US"/>
              </w:rPr>
              <w:t>media</w:t>
            </w:r>
            <w:r>
              <w:rPr>
                <w:lang w:val="uk-UA"/>
              </w:rPr>
              <w:t>»</w:t>
            </w:r>
          </w:p>
        </w:tc>
        <w:tc>
          <w:tcPr>
            <w:tcW w:w="2835" w:type="dxa"/>
            <w:vAlign w:val="center"/>
          </w:tcPr>
          <w:p w14:paraId="2F5F1A64" w14:textId="77777777" w:rsidR="00102DC7" w:rsidRPr="00102DC7" w:rsidRDefault="00102DC7" w:rsidP="00102DC7">
            <w:pPr>
              <w:pStyle w:val="aff"/>
              <w:rPr>
                <w:lang w:val="uk-UA"/>
              </w:rPr>
            </w:pPr>
            <w:r>
              <w:rPr>
                <w:lang w:val="uk-UA"/>
              </w:rPr>
              <w:t>Над полем для вводу повідомлення</w:t>
            </w:r>
            <w:r w:rsidRPr="00102DC7">
              <w:t xml:space="preserve"> </w:t>
            </w:r>
            <w:r>
              <w:rPr>
                <w:lang w:val="uk-UA"/>
              </w:rPr>
              <w:t>повинний відобразитися перелік файлів з підготованого шаблону. Після вибору одного з них, він відправиться у чат з підготовленим текстом</w:t>
            </w:r>
            <w:r w:rsidR="0019494F">
              <w:rPr>
                <w:lang w:val="uk-UA"/>
              </w:rPr>
              <w:t xml:space="preserve"> у вигляді опису файлу</w:t>
            </w:r>
          </w:p>
        </w:tc>
        <w:tc>
          <w:tcPr>
            <w:tcW w:w="1553" w:type="dxa"/>
            <w:vAlign w:val="center"/>
          </w:tcPr>
          <w:p w14:paraId="6E844E02" w14:textId="77777777" w:rsidR="00102DC7" w:rsidRPr="00102DC7" w:rsidRDefault="00102DC7" w:rsidP="00453440">
            <w:pPr>
              <w:pStyle w:val="aff"/>
              <w:jc w:val="center"/>
            </w:pPr>
            <w:r>
              <w:rPr>
                <w:lang w:val="en-US"/>
              </w:rPr>
              <w:t>TRUE</w:t>
            </w:r>
          </w:p>
        </w:tc>
      </w:tr>
    </w:tbl>
    <w:p w14:paraId="0D82391C" w14:textId="77777777" w:rsidR="00912988" w:rsidRDefault="00912988" w:rsidP="003F56CD">
      <w:pPr>
        <w:pStyle w:val="af"/>
      </w:pPr>
    </w:p>
    <w:p w14:paraId="57D5AC41" w14:textId="77777777" w:rsidR="003F56CD" w:rsidRDefault="003F56CD" w:rsidP="003F56CD">
      <w:pPr>
        <w:pStyle w:val="a2"/>
      </w:pPr>
      <w:bookmarkStart w:id="51" w:name="_Toc74067592"/>
      <w:r>
        <w:t>Звіт про тестування</w:t>
      </w:r>
      <w:bookmarkEnd w:id="51"/>
    </w:p>
    <w:p w14:paraId="3B3E2596" w14:textId="77777777" w:rsidR="003F56CD" w:rsidRDefault="008D4E71" w:rsidP="003F56CD">
      <w:pPr>
        <w:pStyle w:val="af"/>
      </w:pPr>
      <w:r w:rsidRPr="008D4E71">
        <w:t xml:space="preserve">Критерії закінчення тестування досягнені, було пройдено </w:t>
      </w:r>
      <w:r>
        <w:t>12</w:t>
      </w:r>
      <w:r w:rsidRPr="008D4E71">
        <w:t xml:space="preserve"> тест-кейсів, на даному етапі тестування можна вважати завершеним.</w:t>
      </w:r>
    </w:p>
    <w:p w14:paraId="5A34BB84" w14:textId="77777777" w:rsidR="008D4E71" w:rsidRDefault="008D4E71" w:rsidP="003F56CD">
      <w:pPr>
        <w:pStyle w:val="af"/>
      </w:pPr>
      <w:r>
        <w:t>При проведенні тестування критичних багів знайдено не було</w:t>
      </w:r>
    </w:p>
    <w:p w14:paraId="340A907E" w14:textId="77777777" w:rsidR="003F56CD" w:rsidRDefault="003F56CD">
      <w:pPr>
        <w:rPr>
          <w:rFonts w:ascii="Times New Roman" w:hAnsi="Times New Roman" w:cs="Times New Roman"/>
          <w:sz w:val="28"/>
          <w:szCs w:val="28"/>
          <w:lang w:val="uk-UA"/>
        </w:rPr>
      </w:pPr>
      <w:r>
        <w:br w:type="page"/>
      </w:r>
    </w:p>
    <w:p w14:paraId="14560DF0" w14:textId="77777777" w:rsidR="003F56CD" w:rsidRDefault="003F56CD" w:rsidP="003F56CD">
      <w:pPr>
        <w:pStyle w:val="af"/>
      </w:pPr>
    </w:p>
    <w:p w14:paraId="446173B3" w14:textId="77777777" w:rsidR="003F56CD" w:rsidRDefault="003F56CD" w:rsidP="00416ACA">
      <w:pPr>
        <w:pStyle w:val="a1"/>
      </w:pPr>
      <w:bookmarkStart w:id="52" w:name="_Toc74067593"/>
      <w:r>
        <w:t>Опис програмного продукту</w:t>
      </w:r>
      <w:bookmarkEnd w:id="52"/>
    </w:p>
    <w:p w14:paraId="69A066C0" w14:textId="77777777" w:rsidR="003F56CD" w:rsidRDefault="003F56CD" w:rsidP="003F56CD">
      <w:pPr>
        <w:pStyle w:val="a2"/>
      </w:pPr>
      <w:bookmarkStart w:id="53" w:name="_Toc74067594"/>
      <w:r>
        <w:t>Системні вимоги</w:t>
      </w:r>
      <w:bookmarkEnd w:id="53"/>
    </w:p>
    <w:p w14:paraId="4992D3F4" w14:textId="77777777" w:rsidR="00624350" w:rsidRPr="00624350" w:rsidRDefault="00624350" w:rsidP="00624350">
      <w:pPr>
        <w:pStyle w:val="af"/>
      </w:pPr>
      <w:r>
        <w:t xml:space="preserve">Для роботи телеграм бота потрібно лише з’єднання з інтернетом та будь-який клієнт телеграм, однак найкраща та еталонна підтримка усіх нових функцій </w:t>
      </w:r>
      <w:r>
        <w:rPr>
          <w:lang w:val="en-US"/>
        </w:rPr>
        <w:t>Telegram</w:t>
      </w:r>
      <w:r w:rsidRPr="00624350">
        <w:t xml:space="preserve"> </w:t>
      </w:r>
      <w:r>
        <w:t xml:space="preserve">є у клієнтах для </w:t>
      </w:r>
      <w:r>
        <w:rPr>
          <w:lang w:val="en-US"/>
        </w:rPr>
        <w:t>IOS</w:t>
      </w:r>
      <w:r w:rsidRPr="00624350">
        <w:t xml:space="preserve"> та </w:t>
      </w:r>
      <w:r>
        <w:rPr>
          <w:lang w:val="en-US"/>
        </w:rPr>
        <w:t>Android</w:t>
      </w:r>
      <w:r w:rsidRPr="00624350">
        <w:t xml:space="preserve">. </w:t>
      </w:r>
      <w:r>
        <w:t>Детальніші системні вимоги зображені на таблиці 4.1.</w:t>
      </w:r>
    </w:p>
    <w:p w14:paraId="20DA0951" w14:textId="77777777" w:rsidR="00624350" w:rsidRDefault="00624350" w:rsidP="00624350">
      <w:pPr>
        <w:pStyle w:val="af"/>
      </w:pPr>
    </w:p>
    <w:p w14:paraId="67A41B73" w14:textId="77777777" w:rsidR="00B5083F" w:rsidRDefault="00B5083F" w:rsidP="00624350">
      <w:pPr>
        <w:pStyle w:val="af"/>
      </w:pPr>
      <w:r w:rsidRPr="00B5083F">
        <w:t xml:space="preserve">Таблиця 4.1 – Системні вимоги </w:t>
      </w:r>
      <w:r>
        <w:t>«</w:t>
      </w:r>
      <w:r>
        <w:rPr>
          <w:lang w:val="en-US"/>
        </w:rPr>
        <w:t>Keyword</w:t>
      </w:r>
      <w:r w:rsidRPr="00B5083F">
        <w:t xml:space="preserve"> </w:t>
      </w:r>
      <w:r>
        <w:rPr>
          <w:lang w:val="en-US"/>
        </w:rPr>
        <w:t>Binder</w:t>
      </w:r>
      <w:r w:rsidRPr="00B5083F">
        <w:t xml:space="preserve"> </w:t>
      </w:r>
      <w:r>
        <w:rPr>
          <w:lang w:val="en-US"/>
        </w:rPr>
        <w:t>Bot</w:t>
      </w:r>
      <w:r>
        <w:t>»</w:t>
      </w:r>
    </w:p>
    <w:tbl>
      <w:tblPr>
        <w:tblStyle w:val="afa"/>
        <w:tblW w:w="0" w:type="auto"/>
        <w:tblCellMar>
          <w:top w:w="284" w:type="dxa"/>
          <w:left w:w="284" w:type="dxa"/>
          <w:bottom w:w="284" w:type="dxa"/>
          <w:right w:w="284" w:type="dxa"/>
        </w:tblCellMar>
        <w:tblLook w:val="04A0" w:firstRow="1" w:lastRow="0" w:firstColumn="1" w:lastColumn="0" w:noHBand="0" w:noVBand="1"/>
      </w:tblPr>
      <w:tblGrid>
        <w:gridCol w:w="3249"/>
        <w:gridCol w:w="3061"/>
        <w:gridCol w:w="3021"/>
      </w:tblGrid>
      <w:tr w:rsidR="00624350" w14:paraId="3523FB13" w14:textId="77777777" w:rsidTr="00B5083F">
        <w:trPr>
          <w:trHeight w:hRule="exact" w:val="614"/>
        </w:trPr>
        <w:tc>
          <w:tcPr>
            <w:tcW w:w="3249" w:type="dxa"/>
            <w:vAlign w:val="center"/>
          </w:tcPr>
          <w:p w14:paraId="1DBDFF5E" w14:textId="77777777" w:rsidR="00EC7068" w:rsidRPr="00AE7521" w:rsidRDefault="00EC7068" w:rsidP="00AE7521">
            <w:pPr>
              <w:pStyle w:val="aff"/>
              <w:jc w:val="center"/>
              <w:rPr>
                <w:lang w:val="uk-UA"/>
              </w:rPr>
            </w:pPr>
            <w:r w:rsidRPr="00AE7521">
              <w:rPr>
                <w:lang w:val="uk-UA"/>
              </w:rPr>
              <w:t>Системні вимоги</w:t>
            </w:r>
          </w:p>
        </w:tc>
        <w:tc>
          <w:tcPr>
            <w:tcW w:w="3061" w:type="dxa"/>
            <w:vAlign w:val="center"/>
          </w:tcPr>
          <w:p w14:paraId="1CFA84E7" w14:textId="77777777" w:rsidR="00624350" w:rsidRPr="00AE7521" w:rsidRDefault="00EC7068" w:rsidP="00AE7521">
            <w:pPr>
              <w:pStyle w:val="aff"/>
              <w:jc w:val="center"/>
              <w:rPr>
                <w:lang w:val="uk-UA"/>
              </w:rPr>
            </w:pPr>
            <w:r w:rsidRPr="00AE7521">
              <w:rPr>
                <w:lang w:val="uk-UA"/>
              </w:rPr>
              <w:t>Інтернет</w:t>
            </w:r>
          </w:p>
        </w:tc>
        <w:tc>
          <w:tcPr>
            <w:tcW w:w="3021" w:type="dxa"/>
            <w:vAlign w:val="center"/>
          </w:tcPr>
          <w:p w14:paraId="51C95DE5" w14:textId="77777777" w:rsidR="00624350" w:rsidRPr="00AE7521" w:rsidRDefault="00EC7068" w:rsidP="00AE7521">
            <w:pPr>
              <w:pStyle w:val="aff"/>
              <w:jc w:val="center"/>
              <w:rPr>
                <w:lang w:val="uk-UA"/>
              </w:rPr>
            </w:pPr>
            <w:r w:rsidRPr="00AE7521">
              <w:rPr>
                <w:lang w:val="uk-UA"/>
              </w:rPr>
              <w:t>Клієнт</w:t>
            </w:r>
          </w:p>
        </w:tc>
      </w:tr>
      <w:tr w:rsidR="00624350" w14:paraId="2DECD5EB" w14:textId="77777777" w:rsidTr="00AE7521">
        <w:trPr>
          <w:trHeight w:hRule="exact" w:val="619"/>
        </w:trPr>
        <w:tc>
          <w:tcPr>
            <w:tcW w:w="3249" w:type="dxa"/>
            <w:vAlign w:val="center"/>
          </w:tcPr>
          <w:p w14:paraId="4063DC6C" w14:textId="77777777" w:rsidR="00624350" w:rsidRPr="00AE7521" w:rsidRDefault="00EC7068" w:rsidP="00AE7521">
            <w:pPr>
              <w:pStyle w:val="aff"/>
              <w:jc w:val="center"/>
              <w:rPr>
                <w:lang w:val="uk-UA"/>
              </w:rPr>
            </w:pPr>
            <w:r w:rsidRPr="00AE7521">
              <w:rPr>
                <w:lang w:val="uk-UA"/>
              </w:rPr>
              <w:t>Мінімальні</w:t>
            </w:r>
          </w:p>
        </w:tc>
        <w:tc>
          <w:tcPr>
            <w:tcW w:w="3061" w:type="dxa"/>
            <w:vAlign w:val="center"/>
          </w:tcPr>
          <w:p w14:paraId="520BF0E0" w14:textId="77777777" w:rsidR="00624350" w:rsidRPr="00FD2D42" w:rsidRDefault="00EC7068" w:rsidP="00AE7521">
            <w:pPr>
              <w:pStyle w:val="aff"/>
              <w:jc w:val="center"/>
              <w:rPr>
                <w:lang w:val="en-US"/>
              </w:rPr>
            </w:pPr>
            <w:r w:rsidRPr="00FD2D42">
              <w:t>2G</w:t>
            </w:r>
          </w:p>
        </w:tc>
        <w:tc>
          <w:tcPr>
            <w:tcW w:w="3021" w:type="dxa"/>
            <w:vAlign w:val="center"/>
          </w:tcPr>
          <w:p w14:paraId="2F24B2D1" w14:textId="77777777" w:rsidR="00624350" w:rsidRPr="00AE7521" w:rsidRDefault="00EC7068" w:rsidP="00AE7521">
            <w:pPr>
              <w:pStyle w:val="aff"/>
              <w:jc w:val="center"/>
              <w:rPr>
                <w:lang w:val="uk-UA"/>
              </w:rPr>
            </w:pPr>
            <w:r w:rsidRPr="00AE7521">
              <w:rPr>
                <w:lang w:val="uk-UA"/>
              </w:rPr>
              <w:t>Будь-який</w:t>
            </w:r>
          </w:p>
        </w:tc>
      </w:tr>
      <w:tr w:rsidR="00624350" w14:paraId="70753E65" w14:textId="77777777" w:rsidTr="00AE7521">
        <w:trPr>
          <w:trHeight w:hRule="exact" w:val="615"/>
        </w:trPr>
        <w:tc>
          <w:tcPr>
            <w:tcW w:w="3249" w:type="dxa"/>
            <w:vAlign w:val="center"/>
          </w:tcPr>
          <w:p w14:paraId="71D7519D" w14:textId="77777777" w:rsidR="00624350" w:rsidRPr="00AE7521" w:rsidRDefault="00EC7068" w:rsidP="00AE7521">
            <w:pPr>
              <w:pStyle w:val="aff"/>
              <w:jc w:val="center"/>
              <w:rPr>
                <w:lang w:val="uk-UA"/>
              </w:rPr>
            </w:pPr>
            <w:r w:rsidRPr="00AE7521">
              <w:rPr>
                <w:lang w:val="uk-UA"/>
              </w:rPr>
              <w:t>Рекомендовані</w:t>
            </w:r>
          </w:p>
        </w:tc>
        <w:tc>
          <w:tcPr>
            <w:tcW w:w="3061" w:type="dxa"/>
            <w:vAlign w:val="center"/>
          </w:tcPr>
          <w:p w14:paraId="6C62EB8B" w14:textId="77777777" w:rsidR="00624350" w:rsidRPr="00FD2D42" w:rsidRDefault="00EC7068" w:rsidP="00AE7521">
            <w:pPr>
              <w:pStyle w:val="aff"/>
              <w:jc w:val="center"/>
            </w:pPr>
            <w:r w:rsidRPr="00FD2D42">
              <w:rPr>
                <w:lang w:val="en-US"/>
              </w:rPr>
              <w:t>3G+</w:t>
            </w:r>
          </w:p>
        </w:tc>
        <w:tc>
          <w:tcPr>
            <w:tcW w:w="3021" w:type="dxa"/>
            <w:vAlign w:val="center"/>
          </w:tcPr>
          <w:p w14:paraId="29F328E9" w14:textId="77777777" w:rsidR="00624350" w:rsidRPr="00FD2D42" w:rsidRDefault="00EC7068" w:rsidP="00AE7521">
            <w:pPr>
              <w:pStyle w:val="aff"/>
              <w:jc w:val="center"/>
              <w:rPr>
                <w:lang w:val="en-US"/>
              </w:rPr>
            </w:pPr>
            <w:r w:rsidRPr="00FD2D42">
              <w:rPr>
                <w:lang w:val="en-US"/>
              </w:rPr>
              <w:t>Telegram IOS/Android</w:t>
            </w:r>
          </w:p>
        </w:tc>
      </w:tr>
    </w:tbl>
    <w:p w14:paraId="5CE79B08" w14:textId="77777777" w:rsidR="00416ACA" w:rsidRPr="00416ACA" w:rsidRDefault="00416ACA" w:rsidP="00B5083F">
      <w:pPr>
        <w:pStyle w:val="af"/>
      </w:pPr>
    </w:p>
    <w:p w14:paraId="3C3362F0" w14:textId="77777777" w:rsidR="003F56CD" w:rsidRDefault="003F56CD" w:rsidP="003F56CD">
      <w:pPr>
        <w:pStyle w:val="a2"/>
      </w:pPr>
      <w:bookmarkStart w:id="54" w:name="_Toc74067595"/>
      <w:r>
        <w:t>Посібник користувача</w:t>
      </w:r>
      <w:bookmarkEnd w:id="54"/>
    </w:p>
    <w:p w14:paraId="1A6773A5" w14:textId="77777777" w:rsidR="00313503" w:rsidRPr="00313503" w:rsidRDefault="00313503" w:rsidP="00313503">
      <w:pPr>
        <w:pStyle w:val="a3"/>
      </w:pPr>
      <w:bookmarkStart w:id="55" w:name="_Toc74067596"/>
      <w:r>
        <w:t>Початок роботи</w:t>
      </w:r>
      <w:bookmarkEnd w:id="55"/>
    </w:p>
    <w:p w14:paraId="0DCC4E59" w14:textId="77777777" w:rsidR="00B474A0" w:rsidRDefault="00B474A0" w:rsidP="00B474A0">
      <w:pPr>
        <w:pStyle w:val="af"/>
      </w:pPr>
      <w:r>
        <w:t>Керувати ботом можна за допомогою деякого переліку команд.</w:t>
      </w:r>
    </w:p>
    <w:p w14:paraId="71E651CB" w14:textId="77777777" w:rsidR="00B474A0" w:rsidRPr="00313503" w:rsidRDefault="00B474A0" w:rsidP="00B474A0">
      <w:pPr>
        <w:pStyle w:val="af"/>
      </w:pPr>
      <w:r>
        <w:t xml:space="preserve">Для початку роботи треба написати </w:t>
      </w:r>
      <w:r w:rsidRPr="00B474A0">
        <w:rPr>
          <w:lang w:val="ru-RU"/>
        </w:rPr>
        <w:t>/</w:t>
      </w:r>
      <w:r>
        <w:rPr>
          <w:lang w:val="en-US"/>
        </w:rPr>
        <w:t>start</w:t>
      </w:r>
      <w:r w:rsidR="00313503">
        <w:t>, після чого бот відповість локалізованим повідомленням</w:t>
      </w:r>
      <w:r w:rsidR="00313503" w:rsidRPr="00B474A0">
        <w:rPr>
          <w:lang w:val="ru-RU"/>
        </w:rPr>
        <w:t xml:space="preserve"> (</w:t>
      </w:r>
      <w:r w:rsidR="00313503">
        <w:rPr>
          <w:lang w:val="ru-RU"/>
        </w:rPr>
        <w:t>рисунок 4.</w:t>
      </w:r>
      <w:r w:rsidR="00624350">
        <w:rPr>
          <w:lang w:val="ru-RU"/>
        </w:rPr>
        <w:t>2</w:t>
      </w:r>
      <w:r w:rsidR="00313503">
        <w:rPr>
          <w:lang w:val="ru-RU"/>
        </w:rPr>
        <w:t>)</w:t>
      </w:r>
      <w:r w:rsidR="00313503">
        <w:t xml:space="preserve">. </w:t>
      </w:r>
    </w:p>
    <w:p w14:paraId="2BDCD20E" w14:textId="77777777" w:rsidR="00313503" w:rsidRDefault="00313503" w:rsidP="00B474A0">
      <w:pPr>
        <w:pStyle w:val="af"/>
        <w:rPr>
          <w:lang w:val="ru-RU"/>
        </w:rPr>
      </w:pPr>
    </w:p>
    <w:p w14:paraId="51733FEC" w14:textId="77777777" w:rsidR="00B474A0" w:rsidRDefault="00313503" w:rsidP="00416ACA">
      <w:pPr>
        <w:pStyle w:val="af4"/>
      </w:pPr>
      <w:r w:rsidRPr="00416ACA">
        <w:rPr>
          <w:lang w:val="ru-RU"/>
        </w:rPr>
        <w:drawing>
          <wp:inline distT="0" distB="0" distL="0" distR="0" wp14:anchorId="4D86C2E3" wp14:editId="45EF5E5F">
            <wp:extent cx="4961905" cy="19142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905" cy="1914286"/>
                    </a:xfrm>
                    <a:prstGeom prst="rect">
                      <a:avLst/>
                    </a:prstGeom>
                  </pic:spPr>
                </pic:pic>
              </a:graphicData>
            </a:graphic>
          </wp:inline>
        </w:drawing>
      </w:r>
    </w:p>
    <w:p w14:paraId="4D681C99" w14:textId="77777777" w:rsidR="00313503" w:rsidRPr="00C833E1" w:rsidRDefault="00624350" w:rsidP="00416ACA">
      <w:pPr>
        <w:pStyle w:val="af4"/>
        <w:rPr>
          <w:lang w:val="ru-RU"/>
        </w:rPr>
      </w:pPr>
      <w:r>
        <w:rPr>
          <w:lang w:val="ru-RU"/>
        </w:rPr>
        <w:t>Рисунок 4.2</w:t>
      </w:r>
      <w:r w:rsidR="00313503">
        <w:rPr>
          <w:lang w:val="ru-RU"/>
        </w:rPr>
        <w:t xml:space="preserve"> – </w:t>
      </w:r>
      <w:r w:rsidR="00313503">
        <w:t xml:space="preserve">результат команди </w:t>
      </w:r>
      <w:r w:rsidR="00313503" w:rsidRPr="00C833E1">
        <w:rPr>
          <w:lang w:val="ru-RU"/>
        </w:rPr>
        <w:t>/</w:t>
      </w:r>
      <w:r w:rsidR="00313503">
        <w:rPr>
          <w:lang w:val="en-US"/>
        </w:rPr>
        <w:t>start</w:t>
      </w:r>
    </w:p>
    <w:p w14:paraId="2E1DE795" w14:textId="77777777" w:rsidR="00313503" w:rsidRPr="00C833E1" w:rsidRDefault="00313503" w:rsidP="00416ACA">
      <w:pPr>
        <w:pStyle w:val="af4"/>
      </w:pPr>
    </w:p>
    <w:p w14:paraId="4C4A1C57" w14:textId="77777777" w:rsidR="00313503" w:rsidRDefault="00313503" w:rsidP="00313503">
      <w:pPr>
        <w:pStyle w:val="af"/>
      </w:pPr>
      <w:r>
        <w:t xml:space="preserve">Далі треба слідкувати за вказівками та ввести (або натиснути у повідомленні) команду </w:t>
      </w:r>
      <w:r w:rsidRPr="00313503">
        <w:rPr>
          <w:lang w:val="ru-RU"/>
        </w:rPr>
        <w:t>/</w:t>
      </w:r>
      <w:r>
        <w:rPr>
          <w:lang w:val="en-US"/>
        </w:rPr>
        <w:t>help</w:t>
      </w:r>
      <w:r w:rsidRPr="00313503">
        <w:rPr>
          <w:lang w:val="ru-RU"/>
        </w:rPr>
        <w:t xml:space="preserve">. </w:t>
      </w:r>
      <w:r>
        <w:t>Після чого бот відправить локалізоване повідомлення у якому буде описана уся потрібна інформація (Рисунок 4.</w:t>
      </w:r>
      <w:r w:rsidR="00624350">
        <w:t>3</w:t>
      </w:r>
      <w:r>
        <w:t>).</w:t>
      </w:r>
    </w:p>
    <w:p w14:paraId="522E0DF2" w14:textId="77777777" w:rsidR="00313503" w:rsidRDefault="00313503" w:rsidP="00313503">
      <w:pPr>
        <w:pStyle w:val="af"/>
      </w:pPr>
    </w:p>
    <w:p w14:paraId="4BD9DCAC" w14:textId="77777777" w:rsidR="00313503" w:rsidRDefault="00313503" w:rsidP="00416ACA">
      <w:pPr>
        <w:pStyle w:val="af4"/>
      </w:pPr>
      <w:r>
        <w:rPr>
          <w:lang w:val="ru-RU"/>
        </w:rPr>
        <w:drawing>
          <wp:inline distT="0" distB="0" distL="0" distR="0" wp14:anchorId="0B044F89" wp14:editId="3F6BF943">
            <wp:extent cx="2827020" cy="23489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0979" cy="2360519"/>
                    </a:xfrm>
                    <a:prstGeom prst="rect">
                      <a:avLst/>
                    </a:prstGeom>
                  </pic:spPr>
                </pic:pic>
              </a:graphicData>
            </a:graphic>
          </wp:inline>
        </w:drawing>
      </w:r>
    </w:p>
    <w:p w14:paraId="7FF39191" w14:textId="77777777" w:rsidR="00313503" w:rsidRDefault="00624350" w:rsidP="00416ACA">
      <w:pPr>
        <w:pStyle w:val="af4"/>
      </w:pPr>
      <w:r>
        <w:t>Рисунок 4.3</w:t>
      </w:r>
      <w:r w:rsidR="00313503">
        <w:t xml:space="preserve"> – Результат команди </w:t>
      </w:r>
      <w:r w:rsidR="00313503" w:rsidRPr="00624350">
        <w:rPr>
          <w:lang w:val="ru-RU"/>
        </w:rPr>
        <w:t>/</w:t>
      </w:r>
      <w:r w:rsidR="00313503">
        <w:rPr>
          <w:lang w:val="en-US"/>
        </w:rPr>
        <w:t>help</w:t>
      </w:r>
    </w:p>
    <w:p w14:paraId="3E2454C6" w14:textId="77777777" w:rsidR="00313503" w:rsidRDefault="00313503" w:rsidP="00313503">
      <w:pPr>
        <w:pStyle w:val="af"/>
      </w:pPr>
      <w:r>
        <w:t xml:space="preserve">Ділі так само слідуємо інструкцією, що була надіслана ботом. Для того щоб створити ключове слово треба використати команду </w:t>
      </w:r>
      <w:r w:rsidRPr="00313503">
        <w:rPr>
          <w:lang w:val="ru-RU"/>
        </w:rPr>
        <w:t>/</w:t>
      </w:r>
      <w:r>
        <w:rPr>
          <w:lang w:val="en-US"/>
        </w:rPr>
        <w:t>bind</w:t>
      </w:r>
      <w:r w:rsidR="00C833E1">
        <w:rPr>
          <w:lang w:val="ru-RU"/>
        </w:rPr>
        <w:t>.</w:t>
      </w:r>
      <w:r w:rsidR="00C833E1">
        <w:t xml:space="preserve"> </w:t>
      </w:r>
    </w:p>
    <w:p w14:paraId="12D4F564" w14:textId="77777777" w:rsidR="0042747C" w:rsidRDefault="00C833E1" w:rsidP="00C833E1">
      <w:pPr>
        <w:pStyle w:val="af"/>
      </w:pPr>
      <w:r>
        <w:t>Бот підтримує будь-яке форматування повідомлень, що підтримується самим</w:t>
      </w:r>
      <w:r w:rsidRPr="00C833E1">
        <w:t xml:space="preserve"> </w:t>
      </w:r>
      <w:r>
        <w:rPr>
          <w:lang w:val="en-US"/>
        </w:rPr>
        <w:t>Telegram</w:t>
      </w:r>
      <w:r w:rsidRPr="00C833E1">
        <w:t>,</w:t>
      </w:r>
      <w:r>
        <w:t xml:space="preserve"> це форматування може бути як у тексті повідомлення, так і в описі файлу. Після успішного виконання команди, бот надішле новий шаблон у тому вигляді, в якому він був записаний, для перед перегляду. Процес відповіді ніяк не зв’язаний з відправленим повідомленням, бот бере та інтерпретує дані, що записані у базі</w:t>
      </w:r>
      <w:r w:rsidR="00624350">
        <w:t xml:space="preserve"> (Рисунок 4.4</w:t>
      </w:r>
      <w:r>
        <w:t>).</w:t>
      </w:r>
    </w:p>
    <w:p w14:paraId="0ED6BF6B" w14:textId="77777777" w:rsidR="00C833E1" w:rsidRPr="00C833E1" w:rsidRDefault="00C833E1" w:rsidP="00C833E1">
      <w:pPr>
        <w:pStyle w:val="af"/>
      </w:pPr>
    </w:p>
    <w:p w14:paraId="5F7A274A" w14:textId="77777777" w:rsidR="00C833E1" w:rsidRDefault="00C833E1" w:rsidP="00416ACA">
      <w:pPr>
        <w:pStyle w:val="af4"/>
        <w:rPr>
          <w:lang w:val="en-US"/>
        </w:rPr>
      </w:pPr>
      <w:r>
        <w:rPr>
          <w:lang w:val="ru-RU"/>
        </w:rPr>
        <w:drawing>
          <wp:inline distT="0" distB="0" distL="0" distR="0" wp14:anchorId="2C46458D" wp14:editId="1EE6ED45">
            <wp:extent cx="4228571" cy="1304762"/>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571" cy="1304762"/>
                    </a:xfrm>
                    <a:prstGeom prst="rect">
                      <a:avLst/>
                    </a:prstGeom>
                  </pic:spPr>
                </pic:pic>
              </a:graphicData>
            </a:graphic>
          </wp:inline>
        </w:drawing>
      </w:r>
    </w:p>
    <w:p w14:paraId="6C421D4B" w14:textId="77777777" w:rsidR="00C833E1" w:rsidRPr="00C833E1" w:rsidRDefault="00C833E1" w:rsidP="00416ACA">
      <w:pPr>
        <w:pStyle w:val="af4"/>
        <w:rPr>
          <w:lang w:val="ru-RU"/>
        </w:rPr>
      </w:pPr>
      <w:r>
        <w:t>Рисунок 4.</w:t>
      </w:r>
      <w:r w:rsidR="00624350">
        <w:t>4</w:t>
      </w:r>
      <w:r>
        <w:t xml:space="preserve"> – текст з відтворенням форматування </w:t>
      </w:r>
      <w:r>
        <w:rPr>
          <w:lang w:val="en-US"/>
        </w:rPr>
        <w:t>Telegram</w:t>
      </w:r>
    </w:p>
    <w:p w14:paraId="3F6AB72A" w14:textId="77777777" w:rsidR="00C833E1" w:rsidRPr="00624350" w:rsidRDefault="006B29E4" w:rsidP="00C833E1">
      <w:pPr>
        <w:pStyle w:val="af"/>
        <w:rPr>
          <w:lang w:val="ru-RU"/>
        </w:rPr>
      </w:pPr>
      <w:r>
        <w:lastRenderedPageBreak/>
        <w:t>У випадку неправильного</w:t>
      </w:r>
      <w:r>
        <w:rPr>
          <w:lang w:val="ru-RU"/>
        </w:rPr>
        <w:t>,</w:t>
      </w:r>
      <w:r>
        <w:t xml:space="preserve"> неочікуваного, неактуального, тощо результату, шаблон може бути перезаписаний використовуючи ту саму команду </w:t>
      </w:r>
      <w:r w:rsidRPr="006B29E4">
        <w:rPr>
          <w:lang w:val="ru-RU"/>
        </w:rPr>
        <w:t>/</w:t>
      </w:r>
      <w:r>
        <w:rPr>
          <w:lang w:val="en-US"/>
        </w:rPr>
        <w:t>bind</w:t>
      </w:r>
      <w:r w:rsidRPr="006B29E4">
        <w:rPr>
          <w:lang w:val="ru-RU"/>
        </w:rPr>
        <w:t xml:space="preserve"> </w:t>
      </w:r>
      <w:r>
        <w:rPr>
          <w:lang w:val="ru-RU"/>
        </w:rPr>
        <w:t xml:space="preserve">з таким самим </w:t>
      </w:r>
      <w:r>
        <w:t>ключовим словом (у випадку на зображенні ключове слово «</w:t>
      </w:r>
      <w:r>
        <w:rPr>
          <w:lang w:val="en-US"/>
        </w:rPr>
        <w:t>text</w:t>
      </w:r>
      <w:r>
        <w:t>»). У такому випадку попередній шаблон буде видалено.</w:t>
      </w:r>
    </w:p>
    <w:p w14:paraId="7C0195E7" w14:textId="77777777" w:rsidR="006B29E4" w:rsidRDefault="006B29E4" w:rsidP="00C833E1">
      <w:pPr>
        <w:pStyle w:val="af"/>
      </w:pPr>
      <w:r>
        <w:t xml:space="preserve">Для відправки шаблону із зображенням (або з будь-яким іншим файлом), команду </w:t>
      </w:r>
      <w:r w:rsidRPr="006B29E4">
        <w:rPr>
          <w:lang w:val="ru-RU"/>
        </w:rPr>
        <w:t>/</w:t>
      </w:r>
      <w:r>
        <w:rPr>
          <w:lang w:val="en-US"/>
        </w:rPr>
        <w:t>bind</w:t>
      </w:r>
      <w:r w:rsidRPr="006B29E4">
        <w:rPr>
          <w:lang w:val="ru-RU"/>
        </w:rPr>
        <w:t xml:space="preserve"> </w:t>
      </w:r>
      <w:r>
        <w:rPr>
          <w:lang w:val="ru-RU"/>
        </w:rPr>
        <w:t xml:space="preserve">треба </w:t>
      </w:r>
      <w:r>
        <w:t>додати в описі самого зображення разом з ключовим словом. Якщо до повідомлення прикріплений файл, текст після ключового слова можна не писати, у такому випадку зображення буде надіслано без опису. Однак, будь-який текст після ключового слова стан</w:t>
      </w:r>
      <w:r w:rsidR="00624350">
        <w:t>е описом зображення (Рисунок 4.5</w:t>
      </w:r>
      <w:r>
        <w:t>).</w:t>
      </w:r>
    </w:p>
    <w:p w14:paraId="63E0C257" w14:textId="77777777" w:rsidR="006B29E4" w:rsidRPr="006B29E4" w:rsidRDefault="006B29E4" w:rsidP="00C833E1">
      <w:pPr>
        <w:pStyle w:val="af"/>
      </w:pPr>
      <w:r>
        <w:t xml:space="preserve"> </w:t>
      </w:r>
    </w:p>
    <w:p w14:paraId="408C7486" w14:textId="77777777" w:rsidR="0042747C" w:rsidRDefault="0042747C" w:rsidP="00416ACA">
      <w:pPr>
        <w:pStyle w:val="af4"/>
        <w:rPr>
          <w:lang w:val="en-US"/>
        </w:rPr>
      </w:pPr>
      <w:r>
        <w:rPr>
          <w:lang w:val="ru-RU"/>
        </w:rPr>
        <w:drawing>
          <wp:inline distT="0" distB="0" distL="0" distR="0" wp14:anchorId="1C2928A4" wp14:editId="7208D45F">
            <wp:extent cx="4116550" cy="3055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601" cy="3075699"/>
                    </a:xfrm>
                    <a:prstGeom prst="rect">
                      <a:avLst/>
                    </a:prstGeom>
                  </pic:spPr>
                </pic:pic>
              </a:graphicData>
            </a:graphic>
          </wp:inline>
        </w:drawing>
      </w:r>
    </w:p>
    <w:p w14:paraId="675F0840" w14:textId="77777777" w:rsidR="0042747C" w:rsidRDefault="00624350" w:rsidP="00416ACA">
      <w:pPr>
        <w:pStyle w:val="af4"/>
      </w:pPr>
      <w:r>
        <w:t>Рисунок 4.5</w:t>
      </w:r>
      <w:r w:rsidR="0042747C">
        <w:t xml:space="preserve"> – Фотографія з описом </w:t>
      </w:r>
    </w:p>
    <w:p w14:paraId="43CC7BB5" w14:textId="77777777" w:rsidR="006B29E4" w:rsidRDefault="006B29E4" w:rsidP="006B29E4">
      <w:pPr>
        <w:pStyle w:val="af"/>
      </w:pPr>
      <w:r>
        <w:t>Для відправлення групи файлів</w:t>
      </w:r>
      <w:r w:rsidR="00D32958">
        <w:t xml:space="preserve"> використовується такий самий алгоритм, що і для відправлення одного файлу, за виключенням того, що прикріпити треба декілька файлів</w:t>
      </w:r>
      <w:r w:rsidR="00D32958" w:rsidRPr="00D32958">
        <w:rPr>
          <w:lang w:val="ru-RU"/>
        </w:rPr>
        <w:t>.</w:t>
      </w:r>
      <w:r w:rsidR="00D32958">
        <w:t xml:space="preserve"> Для цього треба звернути увагу на опцію </w:t>
      </w:r>
      <w:r w:rsidR="00C349FF">
        <w:t>«Згрупувати файли», вона має бути увімкнена (Рисунок 4.</w:t>
      </w:r>
      <w:r w:rsidR="00624350">
        <w:t>6</w:t>
      </w:r>
      <w:r w:rsidR="00C349FF">
        <w:t>).</w:t>
      </w:r>
    </w:p>
    <w:p w14:paraId="16B29D48" w14:textId="77777777" w:rsidR="00C349FF" w:rsidRDefault="00C349FF" w:rsidP="006B29E4">
      <w:pPr>
        <w:pStyle w:val="af"/>
      </w:pPr>
    </w:p>
    <w:p w14:paraId="5D48946B" w14:textId="77777777" w:rsidR="00C349FF" w:rsidRDefault="00C349FF" w:rsidP="00416ACA">
      <w:pPr>
        <w:pStyle w:val="af4"/>
      </w:pPr>
      <w:r>
        <w:rPr>
          <w:lang w:val="ru-RU"/>
        </w:rPr>
        <w:lastRenderedPageBreak/>
        <w:drawing>
          <wp:inline distT="0" distB="0" distL="0" distR="0" wp14:anchorId="57C83493" wp14:editId="3695D32E">
            <wp:extent cx="2800350" cy="12454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132" cy="1253813"/>
                    </a:xfrm>
                    <a:prstGeom prst="rect">
                      <a:avLst/>
                    </a:prstGeom>
                  </pic:spPr>
                </pic:pic>
              </a:graphicData>
            </a:graphic>
          </wp:inline>
        </w:drawing>
      </w:r>
    </w:p>
    <w:p w14:paraId="4472AEBA" w14:textId="77777777" w:rsidR="00C349FF" w:rsidRDefault="00624350" w:rsidP="00416ACA">
      <w:pPr>
        <w:pStyle w:val="af4"/>
      </w:pPr>
      <w:r>
        <w:t>Рисунок 4.6</w:t>
      </w:r>
      <w:r w:rsidR="00C349FF">
        <w:t xml:space="preserve"> – Опція «Згрупувати файли»</w:t>
      </w:r>
    </w:p>
    <w:p w14:paraId="7EA5F7F3" w14:textId="77777777" w:rsidR="00C349FF" w:rsidRPr="00A338FE" w:rsidRDefault="00C349FF" w:rsidP="00C349FF">
      <w:pPr>
        <w:pStyle w:val="af"/>
      </w:pPr>
      <w:r>
        <w:t>Після того, як повідомлення буде відправлено, ми отримаємо очікувану відпов</w:t>
      </w:r>
      <w:r w:rsidR="00624350">
        <w:t>ідь, що зображена на рисунку 4.7</w:t>
      </w:r>
      <w:r>
        <w:t>.</w:t>
      </w:r>
      <w:r w:rsidR="00A338FE">
        <w:t xml:space="preserve"> При цьому важливо прослідкувати, щоб опис був надісланий разом з файлами, а не окремо. У такому разі буде записаний лише текст після ключового слова, або станеться помилка, якщо цього тексту немає. Таким чином відправляти декілька файлів рекомендується лише через мобільний додаток, тому що </w:t>
      </w:r>
      <w:r w:rsidR="00A338FE">
        <w:rPr>
          <w:lang w:val="en-US"/>
        </w:rPr>
        <w:t>Telegram</w:t>
      </w:r>
      <w:r w:rsidR="00A338FE" w:rsidRPr="00A338FE">
        <w:t xml:space="preserve"> </w:t>
      </w:r>
      <w:r w:rsidR="00A338FE">
        <w:rPr>
          <w:lang w:val="en-US"/>
        </w:rPr>
        <w:t>Desktop</w:t>
      </w:r>
      <w:r w:rsidR="00A338FE" w:rsidRPr="00A338FE">
        <w:t xml:space="preserve"> </w:t>
      </w:r>
      <w:r w:rsidR="00A338FE">
        <w:t xml:space="preserve">відправляє опис перед повідомленням з файлами, а у клієнті </w:t>
      </w:r>
      <w:r w:rsidR="00A338FE">
        <w:rPr>
          <w:lang w:val="en-US"/>
        </w:rPr>
        <w:t>Unigram</w:t>
      </w:r>
      <w:r w:rsidR="00A338FE" w:rsidRPr="00A338FE">
        <w:t xml:space="preserve"> </w:t>
      </w:r>
      <w:r w:rsidR="00A338FE">
        <w:t>аудіо файли не розпізнається як аудіо та відправляються як інші файли без можливості прослуховування усередині клієнту.</w:t>
      </w:r>
    </w:p>
    <w:p w14:paraId="40261213" w14:textId="77777777" w:rsidR="00C349FF" w:rsidRDefault="00C349FF" w:rsidP="00C349FF">
      <w:pPr>
        <w:pStyle w:val="af"/>
      </w:pPr>
    </w:p>
    <w:p w14:paraId="0F9032DB" w14:textId="77777777" w:rsidR="00C349FF" w:rsidRDefault="00A338FE" w:rsidP="00416ACA">
      <w:pPr>
        <w:pStyle w:val="af4"/>
        <w:rPr>
          <w:lang w:val="en-US"/>
        </w:rPr>
      </w:pPr>
      <w:r>
        <w:rPr>
          <w:lang w:val="ru-RU"/>
        </w:rPr>
        <w:drawing>
          <wp:inline distT="0" distB="0" distL="0" distR="0" wp14:anchorId="2CD35524" wp14:editId="42762038">
            <wp:extent cx="4124325" cy="3777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0075" cy="3800685"/>
                    </a:xfrm>
                    <a:prstGeom prst="rect">
                      <a:avLst/>
                    </a:prstGeom>
                  </pic:spPr>
                </pic:pic>
              </a:graphicData>
            </a:graphic>
          </wp:inline>
        </w:drawing>
      </w:r>
    </w:p>
    <w:p w14:paraId="29FBA7C5" w14:textId="77777777" w:rsidR="00A338FE" w:rsidRPr="00A338FE" w:rsidRDefault="00624350" w:rsidP="00416ACA">
      <w:pPr>
        <w:pStyle w:val="af4"/>
      </w:pPr>
      <w:r>
        <w:t>Рисунок 4.7</w:t>
      </w:r>
      <w:r w:rsidR="00A338FE">
        <w:t xml:space="preserve"> – Декілька аудіофайлів</w:t>
      </w:r>
    </w:p>
    <w:p w14:paraId="365FEA7D" w14:textId="77777777" w:rsidR="00313503" w:rsidRDefault="00313503" w:rsidP="00313503">
      <w:pPr>
        <w:pStyle w:val="af"/>
      </w:pPr>
    </w:p>
    <w:p w14:paraId="18B3808C" w14:textId="77777777" w:rsidR="00313503" w:rsidRDefault="00416ACA" w:rsidP="00313503">
      <w:pPr>
        <w:pStyle w:val="af"/>
      </w:pPr>
      <w:r>
        <w:t>Для того, щоб скористатися ботом, треба перейти у будь-який чат</w:t>
      </w:r>
      <w:r w:rsidR="00882A02" w:rsidRPr="00882A02">
        <w:rPr>
          <w:lang w:val="ru-RU"/>
        </w:rPr>
        <w:t xml:space="preserve"> </w:t>
      </w:r>
      <w:r w:rsidR="00882A02">
        <w:t>та ввести у поле для повідомлення «</w:t>
      </w:r>
      <w:r w:rsidR="00882A02" w:rsidRPr="00882A02">
        <w:rPr>
          <w:lang w:val="ru-RU"/>
        </w:rPr>
        <w:t>@</w:t>
      </w:r>
      <w:r w:rsidR="00882A02">
        <w:rPr>
          <w:lang w:val="en-US"/>
        </w:rPr>
        <w:t>kBinderBot</w:t>
      </w:r>
      <w:r w:rsidR="00882A02">
        <w:t>» та через пробіл написати своє ключове слово, після чого бот запропонує в якості варіанту відповідей збережений шаблон</w:t>
      </w:r>
      <w:r w:rsidR="00AB32DA" w:rsidRPr="00AB32DA">
        <w:rPr>
          <w:lang w:val="ru-RU"/>
        </w:rPr>
        <w:t xml:space="preserve"> (</w:t>
      </w:r>
      <w:r w:rsidR="00AB32DA">
        <w:t>Рисунок 4.8)</w:t>
      </w:r>
      <w:r w:rsidR="00882A02">
        <w:t>.</w:t>
      </w:r>
    </w:p>
    <w:p w14:paraId="39574B1C" w14:textId="77777777" w:rsidR="00AB32DA" w:rsidRDefault="00AB32DA" w:rsidP="00313503">
      <w:pPr>
        <w:pStyle w:val="af"/>
        <w:rPr>
          <w:lang w:val="ru-RU"/>
        </w:rPr>
      </w:pPr>
    </w:p>
    <w:p w14:paraId="64E93940" w14:textId="77777777" w:rsidR="00AB32DA" w:rsidRDefault="00AB32DA" w:rsidP="00AB32DA">
      <w:pPr>
        <w:pStyle w:val="af4"/>
        <w:rPr>
          <w:lang w:val="ru-RU"/>
        </w:rPr>
      </w:pPr>
      <w:r>
        <w:rPr>
          <w:lang w:val="ru-RU"/>
        </w:rPr>
        <w:drawing>
          <wp:inline distT="0" distB="0" distL="0" distR="0" wp14:anchorId="48BECB87" wp14:editId="5A92C2F2">
            <wp:extent cx="3466667" cy="1190476"/>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6667" cy="1190476"/>
                    </a:xfrm>
                    <a:prstGeom prst="rect">
                      <a:avLst/>
                    </a:prstGeom>
                  </pic:spPr>
                </pic:pic>
              </a:graphicData>
            </a:graphic>
          </wp:inline>
        </w:drawing>
      </w:r>
    </w:p>
    <w:p w14:paraId="62464269" w14:textId="77777777" w:rsidR="00AB32DA" w:rsidRPr="00A474B0" w:rsidRDefault="00AB32DA" w:rsidP="00AB32DA">
      <w:pPr>
        <w:pStyle w:val="af4"/>
        <w:rPr>
          <w:lang w:val="ru-RU"/>
        </w:rPr>
      </w:pPr>
      <w:r>
        <w:rPr>
          <w:lang w:val="ru-RU"/>
        </w:rPr>
        <w:t xml:space="preserve">Рисунок 4.8 – Відоповідь бота у режимі </w:t>
      </w:r>
      <w:r>
        <w:rPr>
          <w:lang w:val="en-US"/>
        </w:rPr>
        <w:t>inline</w:t>
      </w:r>
    </w:p>
    <w:p w14:paraId="3C6EA125" w14:textId="77777777" w:rsidR="00AB32DA" w:rsidRDefault="00AB32DA" w:rsidP="00AB32DA">
      <w:pPr>
        <w:pStyle w:val="af"/>
      </w:pPr>
      <w:r>
        <w:t>У випадку, якщо до шаблону було додано декілька файлів, вони будуть відображатися списком у якому буде можливість обрати який саме файл має бути надісланий (Рисунок 4.9).</w:t>
      </w:r>
    </w:p>
    <w:p w14:paraId="7B28CA9A" w14:textId="77777777" w:rsidR="00AB32DA" w:rsidRDefault="00AB32DA" w:rsidP="00AB32DA">
      <w:pPr>
        <w:pStyle w:val="af"/>
      </w:pPr>
    </w:p>
    <w:p w14:paraId="66F15EB1" w14:textId="77777777" w:rsidR="00AB32DA" w:rsidRDefault="00AB32DA" w:rsidP="00AB32DA">
      <w:pPr>
        <w:pStyle w:val="af4"/>
      </w:pPr>
      <w:r>
        <w:rPr>
          <w:lang w:val="ru-RU"/>
        </w:rPr>
        <w:drawing>
          <wp:inline distT="0" distB="0" distL="0" distR="0" wp14:anchorId="4B4DB400" wp14:editId="7EFF4807">
            <wp:extent cx="3600000" cy="2371429"/>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371429"/>
                    </a:xfrm>
                    <a:prstGeom prst="rect">
                      <a:avLst/>
                    </a:prstGeom>
                  </pic:spPr>
                </pic:pic>
              </a:graphicData>
            </a:graphic>
          </wp:inline>
        </w:drawing>
      </w:r>
      <w:r>
        <w:t xml:space="preserve"> </w:t>
      </w:r>
    </w:p>
    <w:p w14:paraId="54CAAA1B" w14:textId="77777777" w:rsidR="00AB32DA" w:rsidRDefault="00AB32DA" w:rsidP="00AB32DA">
      <w:pPr>
        <w:pStyle w:val="af4"/>
      </w:pPr>
      <w:r>
        <w:t>Рисунок 4.9 – Відповідь при декількох файлах у шаблоні</w:t>
      </w:r>
    </w:p>
    <w:p w14:paraId="7DECA6AC" w14:textId="77777777" w:rsidR="007B0128" w:rsidRDefault="007B0128" w:rsidP="007B0128">
      <w:pPr>
        <w:pStyle w:val="a3"/>
        <w:rPr>
          <w:lang w:val="en-US"/>
        </w:rPr>
      </w:pPr>
      <w:bookmarkStart w:id="56" w:name="_Toc74067597"/>
      <w:r>
        <w:t xml:space="preserve">Команда </w:t>
      </w:r>
      <w:r>
        <w:rPr>
          <w:lang w:val="en-US"/>
        </w:rPr>
        <w:t>/help</w:t>
      </w:r>
      <w:bookmarkEnd w:id="56"/>
    </w:p>
    <w:p w14:paraId="7AC2FEA8" w14:textId="77777777" w:rsidR="007B0128" w:rsidRDefault="007B0128" w:rsidP="007B0128">
      <w:pPr>
        <w:pStyle w:val="af"/>
      </w:pPr>
      <w:r>
        <w:t xml:space="preserve">Команда </w:t>
      </w:r>
      <w:r w:rsidRPr="007B0128">
        <w:rPr>
          <w:lang w:val="ru-RU"/>
        </w:rPr>
        <w:t>/</w:t>
      </w:r>
      <w:r>
        <w:rPr>
          <w:lang w:val="en-US"/>
        </w:rPr>
        <w:t>help</w:t>
      </w:r>
      <w:r w:rsidRPr="007B0128">
        <w:rPr>
          <w:lang w:val="ru-RU"/>
        </w:rPr>
        <w:t xml:space="preserve"> </w:t>
      </w:r>
      <w:r>
        <w:t xml:space="preserve">відображає усю необхідну інформацію про бота у чаті. Приклад команди </w:t>
      </w:r>
      <w:r>
        <w:rPr>
          <w:lang w:val="en-US"/>
        </w:rPr>
        <w:t xml:space="preserve">/help </w:t>
      </w:r>
      <w:r>
        <w:t>для російської локалізації зображений на рисунку 4.10.</w:t>
      </w:r>
    </w:p>
    <w:p w14:paraId="25B05BB5" w14:textId="77777777" w:rsidR="007B0128" w:rsidRDefault="007B0128" w:rsidP="007B0128">
      <w:pPr>
        <w:pStyle w:val="af"/>
      </w:pPr>
    </w:p>
    <w:p w14:paraId="79BAFF26" w14:textId="77777777" w:rsidR="007B0128" w:rsidRDefault="007B0128" w:rsidP="007B0128">
      <w:pPr>
        <w:pStyle w:val="af4"/>
        <w:rPr>
          <w:lang w:val="en-US"/>
        </w:rPr>
      </w:pPr>
      <w:r>
        <w:rPr>
          <w:lang w:val="ru-RU"/>
        </w:rPr>
        <w:lastRenderedPageBreak/>
        <w:drawing>
          <wp:inline distT="0" distB="0" distL="0" distR="0" wp14:anchorId="227B2131" wp14:editId="68B516F6">
            <wp:extent cx="3247349" cy="20841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4152" cy="2146247"/>
                    </a:xfrm>
                    <a:prstGeom prst="rect">
                      <a:avLst/>
                    </a:prstGeom>
                  </pic:spPr>
                </pic:pic>
              </a:graphicData>
            </a:graphic>
          </wp:inline>
        </w:drawing>
      </w:r>
    </w:p>
    <w:p w14:paraId="15DB5130" w14:textId="77777777" w:rsidR="007B0128" w:rsidRDefault="007B0128" w:rsidP="007B0128">
      <w:pPr>
        <w:pStyle w:val="af4"/>
        <w:rPr>
          <w:lang w:val="en-US"/>
        </w:rPr>
      </w:pPr>
      <w:r>
        <w:t xml:space="preserve">Рисунок 4.10 – результат команди </w:t>
      </w:r>
      <w:r>
        <w:rPr>
          <w:lang w:val="en-US"/>
        </w:rPr>
        <w:t>/help</w:t>
      </w:r>
    </w:p>
    <w:p w14:paraId="19C665FF" w14:textId="77777777" w:rsidR="007B0128" w:rsidRDefault="007B0128" w:rsidP="007B0128">
      <w:pPr>
        <w:pStyle w:val="a3"/>
        <w:rPr>
          <w:lang w:val="en-US"/>
        </w:rPr>
      </w:pPr>
      <w:bookmarkStart w:id="57" w:name="_Toc74067598"/>
      <w:r>
        <w:t xml:space="preserve">Команда </w:t>
      </w:r>
      <w:r>
        <w:rPr>
          <w:lang w:val="en-US"/>
        </w:rPr>
        <w:t>/list</w:t>
      </w:r>
      <w:bookmarkEnd w:id="57"/>
    </w:p>
    <w:p w14:paraId="6B43AD05" w14:textId="77777777" w:rsidR="008E7594" w:rsidRPr="00790809" w:rsidRDefault="007B0128" w:rsidP="008E7594">
      <w:pPr>
        <w:pStyle w:val="af"/>
        <w:rPr>
          <w:lang w:val="ru-RU"/>
        </w:rPr>
      </w:pPr>
      <w:r>
        <w:t xml:space="preserve">Команда </w:t>
      </w:r>
      <w:r w:rsidRPr="007B0128">
        <w:rPr>
          <w:lang w:val="ru-RU"/>
        </w:rPr>
        <w:t>/</w:t>
      </w:r>
      <w:r>
        <w:rPr>
          <w:lang w:val="en-US"/>
        </w:rPr>
        <w:t>list</w:t>
      </w:r>
      <w:r w:rsidRPr="007B0128">
        <w:rPr>
          <w:lang w:val="ru-RU"/>
        </w:rPr>
        <w:t xml:space="preserve"> </w:t>
      </w:r>
      <w:r>
        <w:t xml:space="preserve">відображає список наявних ключових слів у вигляді кнопок, при натисканні на які, відправиться </w:t>
      </w:r>
      <w:r w:rsidR="008E7594">
        <w:t>прикріплений до цього слова шаблон для перед перегляду (Рисунок 4.11).</w:t>
      </w:r>
    </w:p>
    <w:p w14:paraId="1E517A4D" w14:textId="77777777" w:rsidR="00790809" w:rsidRDefault="00790809" w:rsidP="008E7594">
      <w:pPr>
        <w:pStyle w:val="af"/>
      </w:pPr>
    </w:p>
    <w:p w14:paraId="36CD9B96" w14:textId="77777777" w:rsidR="008E7594" w:rsidRDefault="00790809" w:rsidP="008E7594">
      <w:pPr>
        <w:pStyle w:val="af4"/>
        <w:rPr>
          <w:lang w:val="en-US"/>
        </w:rPr>
      </w:pPr>
      <w:r>
        <w:rPr>
          <w:lang w:val="ru-RU"/>
        </w:rPr>
        <w:drawing>
          <wp:inline distT="0" distB="0" distL="0" distR="0" wp14:anchorId="063EC41F" wp14:editId="30F68A31">
            <wp:extent cx="3028571" cy="1676190"/>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571" cy="1676190"/>
                    </a:xfrm>
                    <a:prstGeom prst="rect">
                      <a:avLst/>
                    </a:prstGeom>
                  </pic:spPr>
                </pic:pic>
              </a:graphicData>
            </a:graphic>
          </wp:inline>
        </w:drawing>
      </w:r>
    </w:p>
    <w:p w14:paraId="08D6AB81" w14:textId="77777777" w:rsidR="00790809" w:rsidRPr="00790809" w:rsidRDefault="008E7594" w:rsidP="00790809">
      <w:pPr>
        <w:pStyle w:val="af4"/>
        <w:rPr>
          <w:lang w:val="en-US"/>
        </w:rPr>
      </w:pPr>
      <w:r>
        <w:t xml:space="preserve">Рисунок 4.11 – результат команди </w:t>
      </w:r>
      <w:r>
        <w:rPr>
          <w:lang w:val="en-US"/>
        </w:rPr>
        <w:t>/list</w:t>
      </w:r>
    </w:p>
    <w:p w14:paraId="2E7E1775" w14:textId="77777777" w:rsidR="00415F83" w:rsidRDefault="00415F83" w:rsidP="007739DF">
      <w:pPr>
        <w:pStyle w:val="a3"/>
        <w:rPr>
          <w:lang w:val="en-US"/>
        </w:rPr>
      </w:pPr>
      <w:bookmarkStart w:id="58" w:name="_Toc74067599"/>
      <w:r>
        <w:t xml:space="preserve">Команда </w:t>
      </w:r>
      <w:r>
        <w:rPr>
          <w:lang w:val="en-US"/>
        </w:rPr>
        <w:t>/bind</w:t>
      </w:r>
      <w:bookmarkEnd w:id="58"/>
    </w:p>
    <w:p w14:paraId="3656A1B2" w14:textId="77777777" w:rsidR="00415F83" w:rsidRDefault="00415F83" w:rsidP="00415F83">
      <w:pPr>
        <w:pStyle w:val="af"/>
      </w:pPr>
      <w:r>
        <w:t xml:space="preserve">Команда </w:t>
      </w:r>
      <w:r w:rsidRPr="00415F83">
        <w:rPr>
          <w:lang w:val="ru-RU"/>
        </w:rPr>
        <w:t>/</w:t>
      </w:r>
      <w:r>
        <w:rPr>
          <w:lang w:val="en-US"/>
        </w:rPr>
        <w:t>bind</w:t>
      </w:r>
      <w:r w:rsidRPr="00415F83">
        <w:rPr>
          <w:lang w:val="ru-RU"/>
        </w:rPr>
        <w:t xml:space="preserve"> </w:t>
      </w:r>
      <w:r>
        <w:t xml:space="preserve">дозволяє створювати шаблон та прив’язувати його до ключового слова або декількох ключових слів. Увесь текст, що знаходиться після ключового слова буде збережений разом із його форматуванням. Усі файли, що були прикріплені до повідомлення, відобразяться у списку під час використання для вибору який саме з них повинен бути відправлений. </w:t>
      </w:r>
    </w:p>
    <w:p w14:paraId="3485FA5D" w14:textId="77777777" w:rsidR="00415F83" w:rsidRPr="00790809" w:rsidRDefault="00415F83" w:rsidP="00415F83">
      <w:pPr>
        <w:pStyle w:val="af"/>
      </w:pPr>
      <w:r>
        <w:t xml:space="preserve">Ключове слово повинно складатися з будь-яких символів </w:t>
      </w:r>
      <w:r w:rsidR="007B0128">
        <w:t xml:space="preserve">окрім пробілу та коми, регістр ігнорується. Для того, щоб задати декілька ключових слів для </w:t>
      </w:r>
      <w:r w:rsidR="007B0128">
        <w:lastRenderedPageBreak/>
        <w:t>одного шаблону, треба лише записати усі ключові слова розділяючи їх комами</w:t>
      </w:r>
      <w:r w:rsidR="007B0128" w:rsidRPr="007B0128">
        <w:rPr>
          <w:lang w:val="ru-RU"/>
        </w:rPr>
        <w:t xml:space="preserve"> (</w:t>
      </w:r>
      <w:r w:rsidR="007B0128">
        <w:t>Рисунок 4.1</w:t>
      </w:r>
      <w:r w:rsidR="00790809">
        <w:t>2</w:t>
      </w:r>
      <w:r w:rsidR="007B0128">
        <w:t>). Кожне з цих ключових слів буде відображатися у списку окремо.</w:t>
      </w:r>
      <w:r w:rsidR="00790809" w:rsidRPr="00790809">
        <w:rPr>
          <w:lang w:val="ru-RU"/>
        </w:rPr>
        <w:t xml:space="preserve"> </w:t>
      </w:r>
      <w:r w:rsidR="00790809">
        <w:t xml:space="preserve">Якщо </w:t>
      </w:r>
      <w:r w:rsidR="006555C3">
        <w:t>ключове слово вже використовується для іншого шаблону, його значення перепишеться новим.</w:t>
      </w:r>
    </w:p>
    <w:p w14:paraId="12E28D51" w14:textId="77777777" w:rsidR="007B0128" w:rsidRDefault="007B0128" w:rsidP="007B0128">
      <w:pPr>
        <w:pStyle w:val="af4"/>
      </w:pPr>
    </w:p>
    <w:p w14:paraId="18541380" w14:textId="77777777" w:rsidR="007B0128" w:rsidRDefault="007B0128" w:rsidP="007B0128">
      <w:pPr>
        <w:pStyle w:val="af4"/>
        <w:rPr>
          <w:lang w:val="ru-RU"/>
        </w:rPr>
      </w:pPr>
      <w:r>
        <w:rPr>
          <w:lang w:val="ru-RU"/>
        </w:rPr>
        <w:drawing>
          <wp:inline distT="0" distB="0" distL="0" distR="0" wp14:anchorId="7D2044BA" wp14:editId="59F985FC">
            <wp:extent cx="5756366" cy="2512888"/>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413"/>
                    <a:stretch/>
                  </pic:blipFill>
                  <pic:spPr bwMode="auto">
                    <a:xfrm>
                      <a:off x="0" y="0"/>
                      <a:ext cx="5773431" cy="2520338"/>
                    </a:xfrm>
                    <a:prstGeom prst="rect">
                      <a:avLst/>
                    </a:prstGeom>
                    <a:ln>
                      <a:noFill/>
                    </a:ln>
                    <a:extLst>
                      <a:ext uri="{53640926-AAD7-44D8-BBD7-CCE9431645EC}">
                        <a14:shadowObscured xmlns:a14="http://schemas.microsoft.com/office/drawing/2010/main"/>
                      </a:ext>
                    </a:extLst>
                  </pic:spPr>
                </pic:pic>
              </a:graphicData>
            </a:graphic>
          </wp:inline>
        </w:drawing>
      </w:r>
    </w:p>
    <w:p w14:paraId="6C7CDC61" w14:textId="77777777" w:rsidR="007B0128" w:rsidRPr="007B0128" w:rsidRDefault="007B0128" w:rsidP="007B0128">
      <w:pPr>
        <w:pStyle w:val="af4"/>
        <w:rPr>
          <w:lang w:val="ru-RU"/>
        </w:rPr>
      </w:pPr>
      <w:r>
        <w:rPr>
          <w:lang w:val="ru-RU"/>
        </w:rPr>
        <w:t>Рисунок 4.1</w:t>
      </w:r>
      <w:r w:rsidR="00790809">
        <w:rPr>
          <w:lang w:val="ru-RU"/>
        </w:rPr>
        <w:t>2</w:t>
      </w:r>
      <w:r>
        <w:rPr>
          <w:lang w:val="ru-RU"/>
        </w:rPr>
        <w:t xml:space="preserve"> – Шаблон з декількома ключовими словами</w:t>
      </w:r>
    </w:p>
    <w:p w14:paraId="0D1F6F00" w14:textId="77777777" w:rsidR="00415F83" w:rsidRDefault="00790809" w:rsidP="00790809">
      <w:pPr>
        <w:pStyle w:val="a3"/>
        <w:rPr>
          <w:lang w:val="en-US"/>
        </w:rPr>
      </w:pPr>
      <w:bookmarkStart w:id="59" w:name="_Toc74067600"/>
      <w:r>
        <w:t xml:space="preserve">Команда </w:t>
      </w:r>
      <w:r>
        <w:rPr>
          <w:lang w:val="en-US"/>
        </w:rPr>
        <w:t>/unbind</w:t>
      </w:r>
      <w:bookmarkEnd w:id="59"/>
    </w:p>
    <w:p w14:paraId="09F20CEC" w14:textId="77777777" w:rsidR="00790809" w:rsidRDefault="00790809" w:rsidP="00790809">
      <w:pPr>
        <w:pStyle w:val="af"/>
      </w:pPr>
      <w:r>
        <w:t xml:space="preserve">Команда </w:t>
      </w:r>
      <w:r w:rsidRPr="00790809">
        <w:rPr>
          <w:lang w:val="ru-RU"/>
        </w:rPr>
        <w:t>/</w:t>
      </w:r>
      <w:r>
        <w:rPr>
          <w:lang w:val="en-US"/>
        </w:rPr>
        <w:t>unbind</w:t>
      </w:r>
      <w:r w:rsidRPr="00790809">
        <w:rPr>
          <w:lang w:val="ru-RU"/>
        </w:rPr>
        <w:t xml:space="preserve"> </w:t>
      </w:r>
      <w:r>
        <w:t>видаляє ключове слово або перелік ключових слів. Якщо жодне інше слово не відповідає тому самому шаблону – шаблон видаляється. Для видалення декількох ключових слів, ці слова мають бути перелічені комою (Рисунок 4.12).</w:t>
      </w:r>
    </w:p>
    <w:p w14:paraId="25E67CDF" w14:textId="77777777" w:rsidR="00790809" w:rsidRDefault="00790809" w:rsidP="00790809">
      <w:pPr>
        <w:pStyle w:val="af"/>
      </w:pPr>
    </w:p>
    <w:p w14:paraId="16514743" w14:textId="77777777" w:rsidR="00790809" w:rsidRDefault="006555C3" w:rsidP="006555C3">
      <w:pPr>
        <w:pStyle w:val="af4"/>
        <w:rPr>
          <w:lang w:val="en-US"/>
        </w:rPr>
      </w:pPr>
      <w:r>
        <w:rPr>
          <w:lang w:val="ru-RU"/>
        </w:rPr>
        <w:drawing>
          <wp:inline distT="0" distB="0" distL="0" distR="0" wp14:anchorId="5495FC79" wp14:editId="19038553">
            <wp:extent cx="4380952" cy="1609524"/>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0952" cy="1609524"/>
                    </a:xfrm>
                    <a:prstGeom prst="rect">
                      <a:avLst/>
                    </a:prstGeom>
                  </pic:spPr>
                </pic:pic>
              </a:graphicData>
            </a:graphic>
          </wp:inline>
        </w:drawing>
      </w:r>
    </w:p>
    <w:p w14:paraId="47279D6C" w14:textId="77777777" w:rsidR="006555C3" w:rsidRDefault="006555C3" w:rsidP="006555C3">
      <w:pPr>
        <w:pStyle w:val="af4"/>
      </w:pPr>
      <w:r>
        <w:t>Рисунок 4.12 – Видалення ключових слів</w:t>
      </w:r>
    </w:p>
    <w:p w14:paraId="55CF0808" w14:textId="77777777" w:rsidR="007F34F2" w:rsidRDefault="007F34F2" w:rsidP="00FD2D42">
      <w:pPr>
        <w:pStyle w:val="af4"/>
        <w:jc w:val="left"/>
        <w:rPr>
          <w:lang w:val="en-US"/>
        </w:rPr>
      </w:pPr>
    </w:p>
    <w:p w14:paraId="027405E8" w14:textId="77777777" w:rsidR="007F34F2" w:rsidRDefault="007F34F2" w:rsidP="007F34F2">
      <w:pPr>
        <w:pStyle w:val="a3"/>
      </w:pPr>
      <w:bookmarkStart w:id="60" w:name="_Toc74067601"/>
      <w:r>
        <w:lastRenderedPageBreak/>
        <w:t>Змінні</w:t>
      </w:r>
      <w:bookmarkEnd w:id="60"/>
      <w:r>
        <w:t xml:space="preserve"> </w:t>
      </w:r>
    </w:p>
    <w:p w14:paraId="38135772" w14:textId="77777777" w:rsidR="00D30DA5" w:rsidRPr="00D30DA5" w:rsidRDefault="007F34F2" w:rsidP="00D30DA5">
      <w:pPr>
        <w:pStyle w:val="af"/>
      </w:pPr>
      <w:r>
        <w:t>У шаблонах є можливість додавати динамічні частини, значення яких буде виділятися під час використання</w:t>
      </w:r>
      <w:r w:rsidRPr="007F34F2">
        <w:rPr>
          <w:lang w:val="ru-RU"/>
        </w:rPr>
        <w:t xml:space="preserve">. </w:t>
      </w:r>
      <w:r>
        <w:t>Для того щоб це зробити, потрібно у тексті шаблону обернути значення за замовчуванням у фігурні дужки (якщо такого значення немає – залишити дужки порожніми).</w:t>
      </w:r>
      <w:r w:rsidR="00D30DA5" w:rsidRPr="00D30DA5">
        <w:rPr>
          <w:lang w:val="ru-RU"/>
        </w:rPr>
        <w:t xml:space="preserve"> </w:t>
      </w:r>
      <w:r w:rsidR="00D30DA5">
        <w:t>Приклад зображений на рисунку 4.13. Значення змінних не мусять містити пробілів.</w:t>
      </w:r>
    </w:p>
    <w:p w14:paraId="590E72CD" w14:textId="77777777" w:rsidR="00D30DA5" w:rsidRDefault="00D30DA5" w:rsidP="007F34F2">
      <w:pPr>
        <w:pStyle w:val="af"/>
      </w:pPr>
    </w:p>
    <w:p w14:paraId="1A5710C5" w14:textId="77777777" w:rsidR="00D30DA5" w:rsidRDefault="00D30DA5" w:rsidP="00D30DA5">
      <w:pPr>
        <w:pStyle w:val="af4"/>
      </w:pPr>
      <w:r>
        <w:rPr>
          <w:lang w:val="ru-RU"/>
        </w:rPr>
        <w:drawing>
          <wp:inline distT="0" distB="0" distL="0" distR="0" wp14:anchorId="371E930D" wp14:editId="2AFC21A8">
            <wp:extent cx="5095238" cy="12095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5238" cy="1209524"/>
                    </a:xfrm>
                    <a:prstGeom prst="rect">
                      <a:avLst/>
                    </a:prstGeom>
                  </pic:spPr>
                </pic:pic>
              </a:graphicData>
            </a:graphic>
          </wp:inline>
        </w:drawing>
      </w:r>
      <w:r w:rsidR="007F34F2">
        <w:t xml:space="preserve"> </w:t>
      </w:r>
    </w:p>
    <w:p w14:paraId="192B176E" w14:textId="77777777" w:rsidR="00D30DA5" w:rsidRDefault="00D30DA5" w:rsidP="00D30DA5">
      <w:pPr>
        <w:pStyle w:val="af4"/>
      </w:pPr>
      <w:r>
        <w:t>Рисунок 4.13 – Створення шаблону, що підтримує змінні</w:t>
      </w:r>
    </w:p>
    <w:p w14:paraId="252EA3D7" w14:textId="77777777" w:rsidR="007F34F2" w:rsidRDefault="007F34F2" w:rsidP="007F34F2">
      <w:pPr>
        <w:pStyle w:val="af"/>
        <w:rPr>
          <w:lang w:val="ru-RU"/>
        </w:rPr>
      </w:pPr>
      <w:r>
        <w:t xml:space="preserve">Для того, щоб змінювати ці значення під час використання треба лише передавати наступні значення одразу після </w:t>
      </w:r>
      <w:r w:rsidR="00D30DA5">
        <w:t xml:space="preserve">ключового слова під час виклику бота у режимі </w:t>
      </w:r>
      <w:r w:rsidR="00D30DA5">
        <w:rPr>
          <w:lang w:val="en-US"/>
        </w:rPr>
        <w:t>inline</w:t>
      </w:r>
      <w:r w:rsidR="00D30DA5">
        <w:rPr>
          <w:lang w:val="ru-RU"/>
        </w:rPr>
        <w:t>, як показано на рисунку 4.14.</w:t>
      </w:r>
    </w:p>
    <w:p w14:paraId="09503086" w14:textId="77777777" w:rsidR="00D30DA5" w:rsidRDefault="00D30DA5" w:rsidP="007F34F2">
      <w:pPr>
        <w:pStyle w:val="af"/>
        <w:rPr>
          <w:lang w:val="ru-RU"/>
        </w:rPr>
      </w:pPr>
    </w:p>
    <w:p w14:paraId="646227BF" w14:textId="77777777" w:rsidR="00D30DA5" w:rsidRDefault="00D30DA5" w:rsidP="00D30DA5">
      <w:pPr>
        <w:pStyle w:val="af4"/>
        <w:rPr>
          <w:lang w:val="en-US"/>
        </w:rPr>
      </w:pPr>
      <w:r>
        <w:rPr>
          <w:lang w:val="ru-RU"/>
        </w:rPr>
        <w:drawing>
          <wp:inline distT="0" distB="0" distL="0" distR="0" wp14:anchorId="25A3EBE5" wp14:editId="1C9D7D12">
            <wp:extent cx="3409524" cy="1247619"/>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524" cy="1247619"/>
                    </a:xfrm>
                    <a:prstGeom prst="rect">
                      <a:avLst/>
                    </a:prstGeom>
                  </pic:spPr>
                </pic:pic>
              </a:graphicData>
            </a:graphic>
          </wp:inline>
        </w:drawing>
      </w:r>
    </w:p>
    <w:p w14:paraId="249BA487" w14:textId="77777777" w:rsidR="00D30DA5" w:rsidRDefault="00D30DA5" w:rsidP="00D30DA5">
      <w:pPr>
        <w:pStyle w:val="af4"/>
      </w:pPr>
      <w:r>
        <w:t>Рисунок 4.14 – Використання шаблону зі змінними</w:t>
      </w:r>
    </w:p>
    <w:p w14:paraId="0203963B" w14:textId="77777777" w:rsidR="00B474A0" w:rsidRDefault="00D30DA5" w:rsidP="00B474A0">
      <w:pPr>
        <w:pStyle w:val="af"/>
      </w:pPr>
      <w:r>
        <w:t>Якщо у шаблоні присутні декілька місць у яких використовуються зміні, під час використання їх значення розділяються пробілами. Для пропуску змінної (задання їй значення за замовчуванням) та доступу до наступних змінних, на місті поточної ставиться «_»</w:t>
      </w:r>
      <w:r w:rsidRPr="00D30DA5">
        <w:rPr>
          <w:lang w:val="ru-RU"/>
        </w:rPr>
        <w:t xml:space="preserve"> (</w:t>
      </w:r>
      <w:r>
        <w:t>Рисунок 4.15).</w:t>
      </w:r>
    </w:p>
    <w:p w14:paraId="5EA6F7F9" w14:textId="77777777" w:rsidR="00D30DA5" w:rsidRDefault="00D30DA5" w:rsidP="00B474A0">
      <w:pPr>
        <w:pStyle w:val="af"/>
      </w:pPr>
    </w:p>
    <w:p w14:paraId="4684018C" w14:textId="77777777" w:rsidR="00D30DA5" w:rsidRDefault="00D30DA5" w:rsidP="00D30DA5">
      <w:pPr>
        <w:pStyle w:val="af4"/>
      </w:pPr>
      <w:r>
        <w:rPr>
          <w:lang w:val="ru-RU"/>
        </w:rPr>
        <w:lastRenderedPageBreak/>
        <w:drawing>
          <wp:inline distT="0" distB="0" distL="0" distR="0" wp14:anchorId="60D3DCF3" wp14:editId="3AD04612">
            <wp:extent cx="3400000" cy="140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000" cy="1400000"/>
                    </a:xfrm>
                    <a:prstGeom prst="rect">
                      <a:avLst/>
                    </a:prstGeom>
                  </pic:spPr>
                </pic:pic>
              </a:graphicData>
            </a:graphic>
          </wp:inline>
        </w:drawing>
      </w:r>
    </w:p>
    <w:p w14:paraId="513C2C87" w14:textId="77777777" w:rsidR="00D30DA5" w:rsidRDefault="0076294D" w:rsidP="00D30DA5">
      <w:pPr>
        <w:pStyle w:val="af4"/>
      </w:pPr>
      <w:r>
        <w:t>Рисунок 4.15 – Пропуск змінних</w:t>
      </w:r>
    </w:p>
    <w:p w14:paraId="0C851AA0" w14:textId="77777777" w:rsidR="0076294D" w:rsidRDefault="0076294D" w:rsidP="0076294D">
      <w:pPr>
        <w:pStyle w:val="af"/>
      </w:pPr>
      <w:r>
        <w:t>Для того, щоб використовувати формат змінної як статичний текст, перед фігурними дужками треба поставити обернений слеш (\), у такому випадку цей шаблон буде проігнорований під час підстановки значень.</w:t>
      </w:r>
    </w:p>
    <w:p w14:paraId="695B2EF5" w14:textId="77777777" w:rsidR="0076294D" w:rsidRDefault="0076294D" w:rsidP="0076294D">
      <w:pPr>
        <w:pStyle w:val="af"/>
      </w:pPr>
      <w:r>
        <w:t>Для того, щоб передати «_» у якості значення, а не як сигнал для пропуску, варто перед цим символом ставити обернений слеш (\_), тоді під час підстановки до відповідної змінної підставиться значення «_».</w:t>
      </w:r>
    </w:p>
    <w:p w14:paraId="6A256E1A" w14:textId="77777777" w:rsidR="00D30DA5" w:rsidRPr="008155F6" w:rsidRDefault="0076294D" w:rsidP="00447F1D">
      <w:pPr>
        <w:pStyle w:val="af"/>
      </w:pPr>
      <w:r>
        <w:t>В обох випадках у тексті буде відображатися на 1 обернений слеш менше, ніж вказано у шаблоні або під час підстановки.</w:t>
      </w:r>
    </w:p>
    <w:p w14:paraId="38FDDA60" w14:textId="77777777" w:rsidR="00D246C3" w:rsidRDefault="00D246C3" w:rsidP="00D246C3">
      <w:pPr>
        <w:pStyle w:val="af"/>
      </w:pPr>
    </w:p>
    <w:p w14:paraId="7DAF632C" w14:textId="77777777" w:rsidR="00D246C3" w:rsidRDefault="00D246C3">
      <w:pPr>
        <w:rPr>
          <w:lang w:val="uk-UA"/>
        </w:rPr>
      </w:pPr>
      <w:r w:rsidRPr="008155F6">
        <w:rPr>
          <w:lang w:val="uk-UA"/>
        </w:rPr>
        <w:br w:type="page"/>
      </w:r>
    </w:p>
    <w:p w14:paraId="4C7C8811" w14:textId="77777777" w:rsidR="00D246C3" w:rsidRDefault="00DA496E" w:rsidP="00DA496E">
      <w:pPr>
        <w:pStyle w:val="a1"/>
      </w:pPr>
      <w:bookmarkStart w:id="61" w:name="_Toc74067602"/>
      <w:r w:rsidRPr="00DA496E">
        <w:lastRenderedPageBreak/>
        <w:t>Техніко-економічне обґрунтування проекту</w:t>
      </w:r>
      <w:bookmarkEnd w:id="61"/>
    </w:p>
    <w:p w14:paraId="607CE265" w14:textId="77777777" w:rsidR="00DA496E" w:rsidRDefault="00DA496E" w:rsidP="00DA496E">
      <w:pPr>
        <w:pStyle w:val="a2"/>
      </w:pPr>
      <w:bookmarkStart w:id="62" w:name="_Toc74067603"/>
      <w:r w:rsidRPr="00DA496E">
        <w:t>Загальні положення</w:t>
      </w:r>
      <w:bookmarkEnd w:id="62"/>
    </w:p>
    <w:p w14:paraId="32061DF3" w14:textId="77777777" w:rsidR="00DA496E" w:rsidRDefault="00DA496E" w:rsidP="00DA496E">
      <w:pPr>
        <w:pStyle w:val="af"/>
      </w:pPr>
      <w:r>
        <w:t>В дипломному проекті розроблено алгоритм і програмне забезпечення «</w:t>
      </w:r>
      <w:r w:rsidRPr="00DA496E">
        <w:rPr>
          <w:lang w:val="en-US"/>
        </w:rPr>
        <w:t>Keyword</w:t>
      </w:r>
      <w:r w:rsidRPr="00E42BFF">
        <w:rPr>
          <w:lang w:val="ru-RU"/>
        </w:rPr>
        <w:t xml:space="preserve"> </w:t>
      </w:r>
      <w:r w:rsidRPr="00DA496E">
        <w:rPr>
          <w:lang w:val="en-US"/>
        </w:rPr>
        <w:t>Binder</w:t>
      </w:r>
      <w:r w:rsidRPr="00E42BFF">
        <w:rPr>
          <w:lang w:val="ru-RU"/>
        </w:rPr>
        <w:t xml:space="preserve"> </w:t>
      </w:r>
      <w:r w:rsidRPr="00DA496E">
        <w:rPr>
          <w:lang w:val="en-US"/>
        </w:rPr>
        <w:t>Bot</w:t>
      </w:r>
      <w:r>
        <w:t>».</w:t>
      </w:r>
    </w:p>
    <w:p w14:paraId="2FB7C447" w14:textId="77777777" w:rsidR="00DA496E" w:rsidRDefault="00DA496E" w:rsidP="00DA496E">
      <w:pPr>
        <w:pStyle w:val="af"/>
      </w:pPr>
      <w:r>
        <w:t>Техніко - економічне обґрунтування проекту передбачає проведення аналізу показників у розробника програмного продукту і споживача.</w:t>
      </w:r>
    </w:p>
    <w:p w14:paraId="37F198D5" w14:textId="77777777" w:rsidR="00DA496E" w:rsidRDefault="00DA496E" w:rsidP="00DA496E">
      <w:pPr>
        <w:pStyle w:val="af"/>
      </w:pPr>
      <w:r>
        <w:t>Доцільність здійснення діяльності по розробці і реалізації спеціального ПЗ визначається собівартістю робіт, рівнем рентабельності, обсягом замовлень…</w:t>
      </w:r>
    </w:p>
    <w:p w14:paraId="4A80F054" w14:textId="77777777" w:rsidR="00DA496E" w:rsidRDefault="00DA496E" w:rsidP="00DA496E">
      <w:pPr>
        <w:pStyle w:val="af"/>
      </w:pPr>
      <w:r>
        <w:t>Собівартість - це витрати на розробку (виробництво) і реалізацію програмного продукту. В даному проекті передбачається розрахунок кошторисної собівартості продукту.</w:t>
      </w:r>
    </w:p>
    <w:p w14:paraId="4F90B542" w14:textId="77777777" w:rsidR="00DA496E" w:rsidRDefault="00DA496E" w:rsidP="00DA496E">
      <w:pPr>
        <w:pStyle w:val="af"/>
      </w:pPr>
      <w:r>
        <w:t>Рентабельність - це відносний показник ефективності діяльності підприємства, який у загальному вигляді визначається як відношення прибутку до витрат. В даному проекті закладено мінімальний рівень рентабельності 35% при обсязі замовлень - 1 шт.</w:t>
      </w:r>
    </w:p>
    <w:p w14:paraId="7D8690A5" w14:textId="77777777" w:rsidR="00DA496E" w:rsidRDefault="00DA496E" w:rsidP="00DA496E">
      <w:pPr>
        <w:pStyle w:val="af"/>
      </w:pPr>
      <w:r>
        <w:t>В проекті проводиться аналіз структури витрат та визначається точка беззбитковості (в пунктах 5.2-5.10).</w:t>
      </w:r>
    </w:p>
    <w:p w14:paraId="2E680AD2" w14:textId="77777777" w:rsidR="00DA496E" w:rsidRDefault="00DA496E" w:rsidP="00DA496E">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14:paraId="6873DDF2" w14:textId="77777777" w:rsidR="00613809" w:rsidRDefault="00613809" w:rsidP="00613809">
      <w:pPr>
        <w:pStyle w:val="a2"/>
      </w:pPr>
      <w:bookmarkStart w:id="63" w:name="_Toc74067604"/>
      <w:r w:rsidRPr="00613809">
        <w:t>Визначення трудомісткості розробки</w:t>
      </w:r>
      <w:bookmarkEnd w:id="63"/>
    </w:p>
    <w:p w14:paraId="40168DF1" w14:textId="77777777" w:rsidR="00613809" w:rsidRDefault="00613809" w:rsidP="00613809">
      <w:pPr>
        <w:pStyle w:val="af"/>
      </w:pPr>
      <w:r w:rsidRPr="00613809">
        <w:t>Загальна трудомісткість розробки складається з трудомісткості виконання окремих етапів роботи, які зведені до таблиці 5.1. Трудомісткість робіт (Т) визначається за допомогою експертних оцінок і вимірюється в годинах (або в інших одиницях: днях, місяцях…).</w:t>
      </w:r>
    </w:p>
    <w:p w14:paraId="3C502826" w14:textId="77777777" w:rsidR="004B42EB" w:rsidRPr="004B42EB" w:rsidRDefault="004B42EB" w:rsidP="004B42EB">
      <w:pPr>
        <w:rPr>
          <w:rFonts w:ascii="Times New Roman" w:hAnsi="Times New Roman" w:cs="Times New Roman"/>
          <w:sz w:val="28"/>
          <w:szCs w:val="28"/>
          <w:lang w:val="uk-UA"/>
        </w:rPr>
      </w:pPr>
      <w:r>
        <w:br w:type="page"/>
      </w:r>
    </w:p>
    <w:p w14:paraId="6A210C39" w14:textId="77777777" w:rsidR="00A50D3B" w:rsidRDefault="00A50D3B" w:rsidP="00613809">
      <w:pPr>
        <w:pStyle w:val="af"/>
      </w:pPr>
      <w:r w:rsidRPr="00A50D3B">
        <w:lastRenderedPageBreak/>
        <w:t>Таблиця 5.1 – Етапи робіт і їх трудомісткість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827"/>
        <w:gridCol w:w="1895"/>
        <w:gridCol w:w="2783"/>
      </w:tblGrid>
      <w:tr w:rsidR="009F1185" w:rsidRPr="00944B76" w14:paraId="00B6B412" w14:textId="77777777" w:rsidTr="00083B42">
        <w:tc>
          <w:tcPr>
            <w:tcW w:w="851" w:type="dxa"/>
            <w:shd w:val="clear" w:color="auto" w:fill="auto"/>
            <w:vAlign w:val="center"/>
          </w:tcPr>
          <w:p w14:paraId="10DEDF6B" w14:textId="77777777" w:rsidR="009F1185" w:rsidRPr="00AE7521" w:rsidRDefault="009F1185" w:rsidP="00AE7521">
            <w:pPr>
              <w:pStyle w:val="aff"/>
              <w:rPr>
                <w:b/>
                <w:lang w:val="uk-UA"/>
              </w:rPr>
            </w:pPr>
            <w:r w:rsidRPr="00AE7521">
              <w:rPr>
                <w:b/>
                <w:lang w:val="uk-UA"/>
              </w:rPr>
              <w:t>№ з/п</w:t>
            </w:r>
          </w:p>
        </w:tc>
        <w:tc>
          <w:tcPr>
            <w:tcW w:w="3827" w:type="dxa"/>
            <w:shd w:val="clear" w:color="auto" w:fill="auto"/>
            <w:vAlign w:val="center"/>
          </w:tcPr>
          <w:p w14:paraId="512DD740" w14:textId="77777777" w:rsidR="009F1185" w:rsidRPr="00AE7521" w:rsidRDefault="009F1185" w:rsidP="00AE7521">
            <w:pPr>
              <w:pStyle w:val="aff"/>
              <w:rPr>
                <w:b/>
                <w:lang w:val="uk-UA"/>
              </w:rPr>
            </w:pPr>
            <w:r w:rsidRPr="00AE7521">
              <w:rPr>
                <w:b/>
                <w:lang w:val="uk-UA"/>
              </w:rPr>
              <w:t>Етапи робіт</w:t>
            </w:r>
          </w:p>
        </w:tc>
        <w:tc>
          <w:tcPr>
            <w:tcW w:w="1895" w:type="dxa"/>
            <w:shd w:val="clear" w:color="auto" w:fill="auto"/>
            <w:vAlign w:val="center"/>
          </w:tcPr>
          <w:p w14:paraId="66A781BF" w14:textId="77777777" w:rsidR="009F1185" w:rsidRPr="00AE7521" w:rsidRDefault="009F1185" w:rsidP="00AE7521">
            <w:pPr>
              <w:pStyle w:val="aff"/>
              <w:rPr>
                <w:b/>
                <w:lang w:val="uk-UA"/>
              </w:rPr>
            </w:pPr>
            <w:r w:rsidRPr="00AE7521">
              <w:rPr>
                <w:b/>
                <w:lang w:val="uk-UA"/>
              </w:rPr>
              <w:t>Виконавець,</w:t>
            </w:r>
          </w:p>
          <w:p w14:paraId="432971E0" w14:textId="77777777" w:rsidR="009F1185" w:rsidRPr="00AE7521" w:rsidRDefault="009F1185" w:rsidP="00AE7521">
            <w:pPr>
              <w:pStyle w:val="aff"/>
              <w:rPr>
                <w:b/>
                <w:lang w:val="uk-UA"/>
              </w:rPr>
            </w:pPr>
            <w:r w:rsidRPr="00AE7521">
              <w:rPr>
                <w:b/>
                <w:lang w:val="uk-UA"/>
              </w:rPr>
              <w:t>посада</w:t>
            </w:r>
          </w:p>
        </w:tc>
        <w:tc>
          <w:tcPr>
            <w:tcW w:w="2783" w:type="dxa"/>
            <w:shd w:val="clear" w:color="auto" w:fill="auto"/>
            <w:vAlign w:val="center"/>
          </w:tcPr>
          <w:p w14:paraId="28027106" w14:textId="77777777" w:rsidR="009F1185" w:rsidRPr="00AE7521" w:rsidRDefault="009F1185" w:rsidP="00AE7521">
            <w:pPr>
              <w:pStyle w:val="aff"/>
              <w:rPr>
                <w:b/>
                <w:lang w:val="uk-UA"/>
              </w:rPr>
            </w:pPr>
            <w:r w:rsidRPr="00AE7521">
              <w:rPr>
                <w:b/>
                <w:lang w:val="uk-UA"/>
              </w:rPr>
              <w:t>Трудомісткість робіт,</w:t>
            </w:r>
            <w:r w:rsidR="007739DF" w:rsidRPr="00AE7521">
              <w:rPr>
                <w:b/>
                <w:lang w:val="uk-UA"/>
              </w:rPr>
              <w:t xml:space="preserve"> </w:t>
            </w:r>
            <w:r w:rsidRPr="00AE7521">
              <w:rPr>
                <w:b/>
                <w:lang w:val="uk-UA"/>
              </w:rPr>
              <w:t>Т</w:t>
            </w:r>
            <w:r w:rsidRPr="00AE7521">
              <w:rPr>
                <w:b/>
                <w:vertAlign w:val="subscript"/>
                <w:lang w:val="uk-UA"/>
              </w:rPr>
              <w:t>і</w:t>
            </w:r>
            <w:r w:rsidRPr="00AE7521">
              <w:rPr>
                <w:b/>
                <w:lang w:val="uk-UA"/>
              </w:rPr>
              <w:t xml:space="preserve"> чоловіко-годин</w:t>
            </w:r>
          </w:p>
        </w:tc>
      </w:tr>
      <w:tr w:rsidR="009F1185" w:rsidRPr="00944B76" w14:paraId="0CE6F9D3" w14:textId="77777777" w:rsidTr="00083B42">
        <w:tc>
          <w:tcPr>
            <w:tcW w:w="851" w:type="dxa"/>
            <w:shd w:val="clear" w:color="auto" w:fill="auto"/>
            <w:vAlign w:val="center"/>
          </w:tcPr>
          <w:p w14:paraId="7C26D58D" w14:textId="77777777" w:rsidR="009F1185" w:rsidRPr="00B04CCA" w:rsidRDefault="009F1185" w:rsidP="00AE7521">
            <w:pPr>
              <w:pStyle w:val="aff"/>
              <w:rPr>
                <w:lang w:val="uk-UA"/>
              </w:rPr>
            </w:pPr>
            <w:r w:rsidRPr="00B04CCA">
              <w:rPr>
                <w:lang w:val="uk-UA"/>
              </w:rPr>
              <w:t>1</w:t>
            </w:r>
          </w:p>
        </w:tc>
        <w:tc>
          <w:tcPr>
            <w:tcW w:w="3827" w:type="dxa"/>
            <w:shd w:val="clear" w:color="auto" w:fill="auto"/>
            <w:vAlign w:val="center"/>
          </w:tcPr>
          <w:p w14:paraId="78DB7935" w14:textId="77777777" w:rsidR="009F1185" w:rsidRPr="00B04CCA" w:rsidRDefault="009F1185" w:rsidP="00AE7521">
            <w:pPr>
              <w:pStyle w:val="aff"/>
              <w:rPr>
                <w:lang w:val="uk-UA"/>
              </w:rPr>
            </w:pPr>
            <w:r w:rsidRPr="00B04CCA">
              <w:rPr>
                <w:lang w:val="uk-UA"/>
              </w:rPr>
              <w:t>2</w:t>
            </w:r>
          </w:p>
        </w:tc>
        <w:tc>
          <w:tcPr>
            <w:tcW w:w="1895" w:type="dxa"/>
            <w:shd w:val="clear" w:color="auto" w:fill="auto"/>
            <w:vAlign w:val="center"/>
          </w:tcPr>
          <w:p w14:paraId="16C5DCB8" w14:textId="77777777" w:rsidR="009F1185" w:rsidRPr="00B04CCA" w:rsidRDefault="009F1185" w:rsidP="00AE7521">
            <w:pPr>
              <w:pStyle w:val="aff"/>
              <w:rPr>
                <w:lang w:val="uk-UA"/>
              </w:rPr>
            </w:pPr>
            <w:r w:rsidRPr="00B04CCA">
              <w:rPr>
                <w:lang w:val="uk-UA"/>
              </w:rPr>
              <w:t>3</w:t>
            </w:r>
          </w:p>
        </w:tc>
        <w:tc>
          <w:tcPr>
            <w:tcW w:w="2783" w:type="dxa"/>
            <w:shd w:val="clear" w:color="auto" w:fill="auto"/>
            <w:vAlign w:val="center"/>
          </w:tcPr>
          <w:p w14:paraId="3FB13910" w14:textId="77777777" w:rsidR="009F1185" w:rsidRPr="00B04CCA" w:rsidRDefault="009F1185" w:rsidP="00AE7521">
            <w:pPr>
              <w:pStyle w:val="aff"/>
              <w:rPr>
                <w:lang w:val="uk-UA"/>
              </w:rPr>
            </w:pPr>
            <w:r w:rsidRPr="00B04CCA">
              <w:rPr>
                <w:lang w:val="uk-UA"/>
              </w:rPr>
              <w:t>4</w:t>
            </w:r>
          </w:p>
        </w:tc>
      </w:tr>
      <w:tr w:rsidR="009F1185" w:rsidRPr="00944B76" w14:paraId="1EEC0007" w14:textId="77777777" w:rsidTr="00083B42">
        <w:tc>
          <w:tcPr>
            <w:tcW w:w="851" w:type="dxa"/>
            <w:shd w:val="clear" w:color="auto" w:fill="auto"/>
            <w:vAlign w:val="center"/>
          </w:tcPr>
          <w:p w14:paraId="140AD36B" w14:textId="77777777" w:rsidR="009F1185" w:rsidRPr="00B04CCA" w:rsidRDefault="009F1185" w:rsidP="00AE7521">
            <w:pPr>
              <w:pStyle w:val="aff"/>
              <w:rPr>
                <w:lang w:val="uk-UA"/>
              </w:rPr>
            </w:pPr>
            <w:r w:rsidRPr="00B04CCA">
              <w:rPr>
                <w:lang w:val="uk-UA"/>
              </w:rPr>
              <w:t>1</w:t>
            </w:r>
          </w:p>
        </w:tc>
        <w:tc>
          <w:tcPr>
            <w:tcW w:w="3827" w:type="dxa"/>
            <w:shd w:val="clear" w:color="auto" w:fill="auto"/>
            <w:vAlign w:val="center"/>
          </w:tcPr>
          <w:p w14:paraId="7E5D7972" w14:textId="77777777" w:rsidR="009F1185" w:rsidRPr="00B04CCA" w:rsidRDefault="009F1185" w:rsidP="00AE7521">
            <w:pPr>
              <w:pStyle w:val="aff"/>
              <w:rPr>
                <w:lang w:val="uk-UA"/>
              </w:rPr>
            </w:pPr>
            <w:r w:rsidRPr="00B04CCA">
              <w:rPr>
                <w:lang w:val="uk-UA"/>
              </w:rPr>
              <w:t>Отримання технічного завдання</w:t>
            </w:r>
          </w:p>
        </w:tc>
        <w:tc>
          <w:tcPr>
            <w:tcW w:w="1895" w:type="dxa"/>
            <w:shd w:val="clear" w:color="auto" w:fill="auto"/>
            <w:vAlign w:val="center"/>
          </w:tcPr>
          <w:p w14:paraId="630918DA"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6F0B4892" w14:textId="77777777" w:rsidR="009F1185" w:rsidRPr="00B04CCA" w:rsidRDefault="009F1185" w:rsidP="00AE7521">
            <w:pPr>
              <w:pStyle w:val="aff"/>
              <w:rPr>
                <w:lang w:val="uk-UA"/>
              </w:rPr>
            </w:pPr>
            <w:r w:rsidRPr="00B04CCA">
              <w:rPr>
                <w:lang w:val="uk-UA"/>
              </w:rPr>
              <w:t>1</w:t>
            </w:r>
          </w:p>
        </w:tc>
      </w:tr>
      <w:tr w:rsidR="009F1185" w:rsidRPr="00944B76" w14:paraId="11AEC5C9" w14:textId="77777777" w:rsidTr="00083B42">
        <w:tc>
          <w:tcPr>
            <w:tcW w:w="851" w:type="dxa"/>
            <w:shd w:val="clear" w:color="auto" w:fill="auto"/>
            <w:vAlign w:val="center"/>
          </w:tcPr>
          <w:p w14:paraId="5EC9D11A" w14:textId="77777777" w:rsidR="009F1185" w:rsidRPr="00B04CCA" w:rsidRDefault="009F1185" w:rsidP="00AE7521">
            <w:pPr>
              <w:pStyle w:val="aff"/>
              <w:rPr>
                <w:lang w:val="uk-UA"/>
              </w:rPr>
            </w:pPr>
            <w:r w:rsidRPr="00B04CCA">
              <w:rPr>
                <w:lang w:val="uk-UA"/>
              </w:rPr>
              <w:t>2</w:t>
            </w:r>
          </w:p>
        </w:tc>
        <w:tc>
          <w:tcPr>
            <w:tcW w:w="3827" w:type="dxa"/>
            <w:shd w:val="clear" w:color="auto" w:fill="auto"/>
            <w:vAlign w:val="center"/>
          </w:tcPr>
          <w:p w14:paraId="7F67B400" w14:textId="77777777" w:rsidR="009F1185" w:rsidRPr="00B04CCA" w:rsidRDefault="009F1185" w:rsidP="00AE7521">
            <w:pPr>
              <w:pStyle w:val="aff"/>
              <w:rPr>
                <w:lang w:val="uk-UA"/>
              </w:rPr>
            </w:pPr>
            <w:r w:rsidRPr="00B04CCA">
              <w:rPr>
                <w:lang w:val="uk-UA"/>
              </w:rPr>
              <w:t>Вивчення предметної області та постановка задачі</w:t>
            </w:r>
          </w:p>
        </w:tc>
        <w:tc>
          <w:tcPr>
            <w:tcW w:w="1895" w:type="dxa"/>
            <w:shd w:val="clear" w:color="auto" w:fill="auto"/>
            <w:vAlign w:val="center"/>
          </w:tcPr>
          <w:p w14:paraId="487150DF"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3E385201" w14:textId="77777777" w:rsidR="009F1185" w:rsidRPr="00B04CCA" w:rsidRDefault="009F1185" w:rsidP="00AE7521">
            <w:pPr>
              <w:pStyle w:val="aff"/>
              <w:rPr>
                <w:lang w:val="uk-UA"/>
              </w:rPr>
            </w:pPr>
            <w:r w:rsidRPr="00B04CCA">
              <w:rPr>
                <w:lang w:val="uk-UA"/>
              </w:rPr>
              <w:t>8</w:t>
            </w:r>
          </w:p>
        </w:tc>
      </w:tr>
      <w:tr w:rsidR="009F1185" w:rsidRPr="00944B76" w14:paraId="68FEBF72" w14:textId="77777777" w:rsidTr="00083B42">
        <w:tc>
          <w:tcPr>
            <w:tcW w:w="851" w:type="dxa"/>
            <w:shd w:val="clear" w:color="auto" w:fill="auto"/>
            <w:vAlign w:val="center"/>
          </w:tcPr>
          <w:p w14:paraId="78E66631" w14:textId="77777777" w:rsidR="009F1185" w:rsidRPr="00B04CCA" w:rsidRDefault="009F1185" w:rsidP="00AE7521">
            <w:pPr>
              <w:pStyle w:val="aff"/>
              <w:rPr>
                <w:lang w:val="uk-UA"/>
              </w:rPr>
            </w:pPr>
            <w:r w:rsidRPr="00B04CCA">
              <w:rPr>
                <w:lang w:val="uk-UA"/>
              </w:rPr>
              <w:t>3</w:t>
            </w:r>
          </w:p>
        </w:tc>
        <w:tc>
          <w:tcPr>
            <w:tcW w:w="3827" w:type="dxa"/>
            <w:shd w:val="clear" w:color="auto" w:fill="auto"/>
            <w:vAlign w:val="center"/>
          </w:tcPr>
          <w:p w14:paraId="39EB4C27" w14:textId="77777777" w:rsidR="009F1185" w:rsidRPr="00B04CCA" w:rsidRDefault="009F1185" w:rsidP="00AE7521">
            <w:pPr>
              <w:pStyle w:val="aff"/>
              <w:rPr>
                <w:lang w:val="uk-UA"/>
              </w:rPr>
            </w:pPr>
            <w:r w:rsidRPr="00B04CCA">
              <w:rPr>
                <w:lang w:val="uk-UA"/>
              </w:rPr>
              <w:t>Побудова математичної моделі</w:t>
            </w:r>
          </w:p>
        </w:tc>
        <w:tc>
          <w:tcPr>
            <w:tcW w:w="1895" w:type="dxa"/>
            <w:shd w:val="clear" w:color="auto" w:fill="auto"/>
            <w:vAlign w:val="center"/>
          </w:tcPr>
          <w:p w14:paraId="12D552CE"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1CD66C20" w14:textId="77777777" w:rsidR="009F1185" w:rsidRPr="00B04CCA" w:rsidRDefault="009F1185" w:rsidP="00AE7521">
            <w:pPr>
              <w:pStyle w:val="aff"/>
              <w:rPr>
                <w:lang w:val="uk-UA"/>
              </w:rPr>
            </w:pPr>
            <w:r w:rsidRPr="00B04CCA">
              <w:rPr>
                <w:lang w:val="uk-UA"/>
              </w:rPr>
              <w:t>4</w:t>
            </w:r>
          </w:p>
        </w:tc>
      </w:tr>
      <w:tr w:rsidR="009F1185" w:rsidRPr="00944B76" w14:paraId="4F732C64" w14:textId="77777777" w:rsidTr="00083B42">
        <w:tc>
          <w:tcPr>
            <w:tcW w:w="851" w:type="dxa"/>
            <w:shd w:val="clear" w:color="auto" w:fill="auto"/>
            <w:vAlign w:val="center"/>
          </w:tcPr>
          <w:p w14:paraId="10035E9F" w14:textId="77777777" w:rsidR="009F1185" w:rsidRPr="00B04CCA" w:rsidRDefault="009F1185" w:rsidP="00AE7521">
            <w:pPr>
              <w:pStyle w:val="aff"/>
              <w:rPr>
                <w:lang w:val="uk-UA"/>
              </w:rPr>
            </w:pPr>
            <w:r w:rsidRPr="00B04CCA">
              <w:rPr>
                <w:lang w:val="uk-UA"/>
              </w:rPr>
              <w:t>4</w:t>
            </w:r>
          </w:p>
        </w:tc>
        <w:tc>
          <w:tcPr>
            <w:tcW w:w="3827" w:type="dxa"/>
            <w:shd w:val="clear" w:color="auto" w:fill="auto"/>
            <w:vAlign w:val="center"/>
          </w:tcPr>
          <w:p w14:paraId="6C51A3F2" w14:textId="77777777" w:rsidR="009F1185" w:rsidRPr="00B04CCA" w:rsidRDefault="009F1185" w:rsidP="00AE7521">
            <w:pPr>
              <w:pStyle w:val="aff"/>
              <w:rPr>
                <w:lang w:val="uk-UA"/>
              </w:rPr>
            </w:pPr>
            <w:r w:rsidRPr="00B04CCA">
              <w:rPr>
                <w:lang w:val="uk-UA"/>
              </w:rPr>
              <w:t>Розробка алгоритму</w:t>
            </w:r>
          </w:p>
        </w:tc>
        <w:tc>
          <w:tcPr>
            <w:tcW w:w="1895" w:type="dxa"/>
            <w:shd w:val="clear" w:color="auto" w:fill="auto"/>
            <w:vAlign w:val="center"/>
          </w:tcPr>
          <w:p w14:paraId="130B5EDF"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3643507A" w14:textId="77777777" w:rsidR="009F1185" w:rsidRPr="00B04CCA" w:rsidRDefault="009F1185" w:rsidP="00AE7521">
            <w:pPr>
              <w:pStyle w:val="aff"/>
              <w:rPr>
                <w:lang w:val="uk-UA"/>
              </w:rPr>
            </w:pPr>
            <w:r w:rsidRPr="00B04CCA">
              <w:rPr>
                <w:lang w:val="uk-UA"/>
              </w:rPr>
              <w:t>24</w:t>
            </w:r>
          </w:p>
        </w:tc>
      </w:tr>
      <w:tr w:rsidR="009F1185" w:rsidRPr="00944B76" w14:paraId="3DF3612B" w14:textId="77777777" w:rsidTr="00083B42">
        <w:tc>
          <w:tcPr>
            <w:tcW w:w="851" w:type="dxa"/>
            <w:shd w:val="clear" w:color="auto" w:fill="auto"/>
            <w:vAlign w:val="center"/>
          </w:tcPr>
          <w:p w14:paraId="107ACA87" w14:textId="77777777" w:rsidR="009F1185" w:rsidRPr="00B04CCA" w:rsidRDefault="009F1185" w:rsidP="00AE7521">
            <w:pPr>
              <w:pStyle w:val="aff"/>
              <w:rPr>
                <w:lang w:val="uk-UA"/>
              </w:rPr>
            </w:pPr>
            <w:r w:rsidRPr="00B04CCA">
              <w:rPr>
                <w:lang w:val="uk-UA"/>
              </w:rPr>
              <w:t>5</w:t>
            </w:r>
          </w:p>
        </w:tc>
        <w:tc>
          <w:tcPr>
            <w:tcW w:w="3827" w:type="dxa"/>
            <w:shd w:val="clear" w:color="auto" w:fill="auto"/>
            <w:vAlign w:val="center"/>
          </w:tcPr>
          <w:p w14:paraId="51B85A7C" w14:textId="77777777" w:rsidR="009F1185" w:rsidRPr="00B04CCA" w:rsidRDefault="009F1185" w:rsidP="00AE7521">
            <w:pPr>
              <w:pStyle w:val="aff"/>
              <w:rPr>
                <w:lang w:val="uk-UA"/>
              </w:rPr>
            </w:pPr>
            <w:r w:rsidRPr="00B04CCA">
              <w:rPr>
                <w:lang w:val="uk-UA"/>
              </w:rPr>
              <w:t>Розробка програми</w:t>
            </w:r>
          </w:p>
        </w:tc>
        <w:tc>
          <w:tcPr>
            <w:tcW w:w="1895" w:type="dxa"/>
            <w:shd w:val="clear" w:color="auto" w:fill="auto"/>
            <w:vAlign w:val="center"/>
          </w:tcPr>
          <w:p w14:paraId="28741ECA"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09CDF9C3" w14:textId="77777777" w:rsidR="009F1185" w:rsidRPr="00B04CCA" w:rsidRDefault="009F1185" w:rsidP="00AE7521">
            <w:pPr>
              <w:pStyle w:val="aff"/>
              <w:rPr>
                <w:lang w:val="uk-UA"/>
              </w:rPr>
            </w:pPr>
            <w:r w:rsidRPr="00B04CCA">
              <w:rPr>
                <w:lang w:val="uk-UA"/>
              </w:rPr>
              <w:t>112</w:t>
            </w:r>
          </w:p>
        </w:tc>
      </w:tr>
      <w:tr w:rsidR="009F1185" w:rsidRPr="00944B76" w14:paraId="186BC2ED" w14:textId="77777777" w:rsidTr="00083B42">
        <w:tc>
          <w:tcPr>
            <w:tcW w:w="851" w:type="dxa"/>
            <w:shd w:val="clear" w:color="auto" w:fill="auto"/>
            <w:vAlign w:val="center"/>
          </w:tcPr>
          <w:p w14:paraId="3CE3725B" w14:textId="77777777" w:rsidR="009F1185" w:rsidRPr="00B04CCA" w:rsidRDefault="009F1185" w:rsidP="00AE7521">
            <w:pPr>
              <w:pStyle w:val="aff"/>
              <w:rPr>
                <w:lang w:val="uk-UA"/>
              </w:rPr>
            </w:pPr>
            <w:r w:rsidRPr="00B04CCA">
              <w:rPr>
                <w:lang w:val="uk-UA"/>
              </w:rPr>
              <w:t>6</w:t>
            </w:r>
          </w:p>
        </w:tc>
        <w:tc>
          <w:tcPr>
            <w:tcW w:w="3827" w:type="dxa"/>
            <w:shd w:val="clear" w:color="auto" w:fill="auto"/>
            <w:vAlign w:val="center"/>
          </w:tcPr>
          <w:p w14:paraId="7CA6EEB0" w14:textId="77777777" w:rsidR="009F1185" w:rsidRPr="00B04CCA" w:rsidRDefault="009F1185" w:rsidP="00AE7521">
            <w:pPr>
              <w:pStyle w:val="aff"/>
              <w:rPr>
                <w:lang w:val="uk-UA"/>
              </w:rPr>
            </w:pPr>
            <w:r w:rsidRPr="00B04CCA">
              <w:rPr>
                <w:lang w:val="uk-UA"/>
              </w:rPr>
              <w:t>Налагодження та тестування програми</w:t>
            </w:r>
          </w:p>
        </w:tc>
        <w:tc>
          <w:tcPr>
            <w:tcW w:w="1895" w:type="dxa"/>
            <w:shd w:val="clear" w:color="auto" w:fill="auto"/>
            <w:vAlign w:val="center"/>
          </w:tcPr>
          <w:p w14:paraId="2B1FC9C7"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7D8CAA3C" w14:textId="77777777" w:rsidR="009F1185" w:rsidRPr="00B04CCA" w:rsidRDefault="009F1185" w:rsidP="00AE7521">
            <w:pPr>
              <w:pStyle w:val="aff"/>
              <w:rPr>
                <w:lang w:val="uk-UA"/>
              </w:rPr>
            </w:pPr>
            <w:r w:rsidRPr="00B04CCA">
              <w:rPr>
                <w:lang w:val="uk-UA"/>
              </w:rPr>
              <w:t>40</w:t>
            </w:r>
          </w:p>
        </w:tc>
      </w:tr>
      <w:tr w:rsidR="009F1185" w:rsidRPr="00944B76" w14:paraId="0B7F68E1" w14:textId="77777777" w:rsidTr="00083B42">
        <w:tc>
          <w:tcPr>
            <w:tcW w:w="851" w:type="dxa"/>
            <w:shd w:val="clear" w:color="auto" w:fill="auto"/>
            <w:vAlign w:val="center"/>
          </w:tcPr>
          <w:p w14:paraId="7921ACC6" w14:textId="77777777" w:rsidR="009F1185" w:rsidRPr="00B04CCA" w:rsidRDefault="009F1185" w:rsidP="00AE7521">
            <w:pPr>
              <w:pStyle w:val="aff"/>
              <w:rPr>
                <w:lang w:val="uk-UA"/>
              </w:rPr>
            </w:pPr>
            <w:r w:rsidRPr="00B04CCA">
              <w:rPr>
                <w:lang w:val="uk-UA"/>
              </w:rPr>
              <w:t>7</w:t>
            </w:r>
          </w:p>
        </w:tc>
        <w:tc>
          <w:tcPr>
            <w:tcW w:w="3827" w:type="dxa"/>
            <w:shd w:val="clear" w:color="auto" w:fill="auto"/>
            <w:vAlign w:val="center"/>
          </w:tcPr>
          <w:p w14:paraId="1BEE2E5B" w14:textId="77777777" w:rsidR="009F1185" w:rsidRPr="00B04CCA" w:rsidRDefault="009F1185" w:rsidP="00AE7521">
            <w:pPr>
              <w:pStyle w:val="aff"/>
              <w:rPr>
                <w:lang w:val="uk-UA"/>
              </w:rPr>
            </w:pPr>
            <w:r w:rsidRPr="00B04CCA">
              <w:rPr>
                <w:lang w:val="uk-UA"/>
              </w:rPr>
              <w:t>Оформлення пояснювальної записки</w:t>
            </w:r>
          </w:p>
        </w:tc>
        <w:tc>
          <w:tcPr>
            <w:tcW w:w="1895" w:type="dxa"/>
            <w:shd w:val="clear" w:color="auto" w:fill="auto"/>
            <w:vAlign w:val="center"/>
          </w:tcPr>
          <w:p w14:paraId="1B750771"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73AB3E3C" w14:textId="77777777" w:rsidR="009F1185" w:rsidRPr="00B04CCA" w:rsidRDefault="009F1185" w:rsidP="00AE7521">
            <w:pPr>
              <w:pStyle w:val="aff"/>
              <w:rPr>
                <w:lang w:val="uk-UA"/>
              </w:rPr>
            </w:pPr>
            <w:r w:rsidRPr="00B04CCA">
              <w:rPr>
                <w:lang w:val="uk-UA"/>
              </w:rPr>
              <w:t>168</w:t>
            </w:r>
          </w:p>
        </w:tc>
      </w:tr>
      <w:tr w:rsidR="009F1185" w:rsidRPr="00944B76" w14:paraId="055F643F" w14:textId="77777777" w:rsidTr="00083B42">
        <w:tc>
          <w:tcPr>
            <w:tcW w:w="851" w:type="dxa"/>
            <w:shd w:val="clear" w:color="auto" w:fill="auto"/>
            <w:vAlign w:val="center"/>
          </w:tcPr>
          <w:p w14:paraId="31E73490" w14:textId="77777777" w:rsidR="009F1185" w:rsidRPr="00B04CCA" w:rsidRDefault="009F1185" w:rsidP="00AE7521">
            <w:pPr>
              <w:pStyle w:val="aff"/>
              <w:rPr>
                <w:lang w:val="uk-UA"/>
              </w:rPr>
            </w:pPr>
          </w:p>
        </w:tc>
        <w:tc>
          <w:tcPr>
            <w:tcW w:w="3827" w:type="dxa"/>
            <w:shd w:val="clear" w:color="auto" w:fill="auto"/>
            <w:vAlign w:val="center"/>
          </w:tcPr>
          <w:p w14:paraId="0DD85454" w14:textId="77777777" w:rsidR="009F1185" w:rsidRPr="00B04CCA" w:rsidRDefault="009F1185" w:rsidP="00AE7521">
            <w:pPr>
              <w:pStyle w:val="aff"/>
              <w:rPr>
                <w:lang w:val="uk-UA"/>
              </w:rPr>
            </w:pPr>
            <w:r w:rsidRPr="00B04CCA">
              <w:rPr>
                <w:lang w:val="uk-UA"/>
              </w:rPr>
              <w:t>Разом</w:t>
            </w:r>
          </w:p>
        </w:tc>
        <w:tc>
          <w:tcPr>
            <w:tcW w:w="1895" w:type="dxa"/>
            <w:shd w:val="clear" w:color="auto" w:fill="auto"/>
            <w:vAlign w:val="center"/>
          </w:tcPr>
          <w:p w14:paraId="3F27D017" w14:textId="77777777" w:rsidR="009F1185" w:rsidRPr="00B04CCA" w:rsidRDefault="009F1185" w:rsidP="00AE7521">
            <w:pPr>
              <w:pStyle w:val="aff"/>
              <w:rPr>
                <w:lang w:val="uk-UA"/>
              </w:rPr>
            </w:pPr>
          </w:p>
        </w:tc>
        <w:tc>
          <w:tcPr>
            <w:tcW w:w="2783" w:type="dxa"/>
            <w:shd w:val="clear" w:color="auto" w:fill="auto"/>
            <w:vAlign w:val="center"/>
          </w:tcPr>
          <w:p w14:paraId="7566D752" w14:textId="77777777" w:rsidR="009F1185" w:rsidRPr="00B04CCA" w:rsidRDefault="009F1185" w:rsidP="00AE7521">
            <w:pPr>
              <w:pStyle w:val="aff"/>
              <w:rPr>
                <w:lang w:val="uk-UA"/>
              </w:rPr>
            </w:pPr>
            <w:r w:rsidRPr="00B04CCA">
              <w:rPr>
                <w:lang w:val="uk-UA"/>
              </w:rPr>
              <w:t>Т =357</w:t>
            </w:r>
          </w:p>
        </w:tc>
      </w:tr>
    </w:tbl>
    <w:p w14:paraId="37957750" w14:textId="77777777" w:rsidR="009F1185" w:rsidRDefault="009F1185" w:rsidP="00613809">
      <w:pPr>
        <w:pStyle w:val="af"/>
      </w:pPr>
    </w:p>
    <w:p w14:paraId="7C0F1B44" w14:textId="77777777" w:rsidR="00E35AFC" w:rsidRDefault="00E35AFC" w:rsidP="00E35AFC">
      <w:pPr>
        <w:pStyle w:val="af"/>
      </w:pPr>
      <w:r w:rsidRPr="00E35AFC">
        <w:t xml:space="preserve">В сучасній ІТ компанії до виконання етапів робіт в залежності від проекту може бути залучений як декілька працівників, так і декілька десятків. Найбільш </w:t>
      </w:r>
      <w:r>
        <w:t xml:space="preserve">трудомісткими </w:t>
      </w:r>
      <w:r w:rsidRPr="00E35AFC">
        <w:t xml:space="preserve">є створення проектів в сфері гейм індустрії. Зокрема при розробці віртуальної гри над проектом можуть працювати наступні працівники: </w:t>
      </w:r>
      <w:r w:rsidR="007739DF" w:rsidRPr="007739DF">
        <w:t>2</w:t>
      </w:r>
      <w:r w:rsidR="007739DF">
        <w:rPr>
          <w:lang w:val="en-US"/>
        </w:rPr>
        <w:t>D</w:t>
      </w:r>
      <w:r w:rsidR="007739DF" w:rsidRPr="007739DF">
        <w:t xml:space="preserve"> </w:t>
      </w:r>
      <w:r w:rsidR="007739DF">
        <w:rPr>
          <w:lang w:val="en-US"/>
        </w:rPr>
        <w:t>artist</w:t>
      </w:r>
      <w:r w:rsidR="007739DF" w:rsidRPr="007739DF">
        <w:t>, 3</w:t>
      </w:r>
      <w:r w:rsidR="007739DF">
        <w:rPr>
          <w:lang w:val="en-US"/>
        </w:rPr>
        <w:t>D</w:t>
      </w:r>
      <w:r w:rsidR="007739DF" w:rsidRPr="007739DF">
        <w:t xml:space="preserve"> </w:t>
      </w:r>
      <w:r w:rsidR="007739DF">
        <w:rPr>
          <w:lang w:val="en-US"/>
        </w:rPr>
        <w:t>artist</w:t>
      </w:r>
      <w:r w:rsidR="007739DF" w:rsidRPr="007739DF">
        <w:t xml:space="preserve">, </w:t>
      </w:r>
      <w:r w:rsidRPr="00E35AFC">
        <w:rPr>
          <w:lang w:val="en-US"/>
        </w:rPr>
        <w:t>designer</w:t>
      </w:r>
      <w:r w:rsidRPr="007739DF">
        <w:t xml:space="preserve">, </w:t>
      </w:r>
      <w:r w:rsidRPr="00E35AFC">
        <w:rPr>
          <w:lang w:val="en-US"/>
        </w:rPr>
        <w:t>developer</w:t>
      </w:r>
      <w:r w:rsidRPr="007739DF">
        <w:t xml:space="preserve">, </w:t>
      </w:r>
      <w:r w:rsidRPr="00E35AFC">
        <w:rPr>
          <w:lang w:val="en-US"/>
        </w:rPr>
        <w:t>QA</w:t>
      </w:r>
      <w:r w:rsidRPr="007739DF">
        <w:t xml:space="preserve"> </w:t>
      </w:r>
      <w:r w:rsidRPr="00E35AFC">
        <w:rPr>
          <w:lang w:val="en-US"/>
        </w:rPr>
        <w:t>engineer</w:t>
      </w:r>
      <w:r w:rsidRPr="007739DF">
        <w:t xml:space="preserve">, </w:t>
      </w:r>
      <w:r w:rsidRPr="00E35AFC">
        <w:rPr>
          <w:lang w:val="en-US"/>
        </w:rPr>
        <w:t>Team</w:t>
      </w:r>
      <w:r w:rsidRPr="007739DF">
        <w:t xml:space="preserve"> </w:t>
      </w:r>
      <w:r w:rsidRPr="00E35AFC">
        <w:rPr>
          <w:lang w:val="en-US"/>
        </w:rPr>
        <w:t>Lead</w:t>
      </w:r>
      <w:r w:rsidRPr="007739DF">
        <w:t xml:space="preserve">, </w:t>
      </w:r>
      <w:r w:rsidRPr="00E35AFC">
        <w:rPr>
          <w:lang w:val="en-US"/>
        </w:rPr>
        <w:t>manager</w:t>
      </w:r>
      <w:r w:rsidR="007739DF">
        <w:t xml:space="preserve"> та</w:t>
      </w:r>
      <w:r w:rsidRPr="00E35AFC">
        <w:t xml:space="preserve"> інші. Кількість виконавців залежить від складності і обсягу робіт можливості і необхідності паралельного виконання етапів проекту.</w:t>
      </w:r>
    </w:p>
    <w:p w14:paraId="6A95EC6C" w14:textId="77777777" w:rsidR="00E35AFC" w:rsidRDefault="00E35AFC" w:rsidP="00E35AFC">
      <w:pPr>
        <w:pStyle w:val="a2"/>
      </w:pPr>
      <w:bookmarkStart w:id="64" w:name="_Toc74067605"/>
      <w:r w:rsidRPr="00E35AFC">
        <w:t>Розрахунок витрат на заробітну плату та єдиного соціального внеску</w:t>
      </w:r>
      <w:bookmarkEnd w:id="64"/>
    </w:p>
    <w:p w14:paraId="149BDAA8" w14:textId="77777777" w:rsidR="00E35AFC" w:rsidRDefault="00E35AFC" w:rsidP="00E35AFC">
      <w:pPr>
        <w:pStyle w:val="af"/>
      </w:pPr>
      <w:r w:rsidRPr="00E35AFC">
        <w:t>Заробітна плата персоналу, що безпосередньо виконує роботи з розробки програмного продукту визначається на основі штатно-окладної форми оплати за формулою:</w:t>
      </w:r>
    </w:p>
    <w:p w14:paraId="3A201654" w14:textId="77777777" w:rsidR="00E35AFC" w:rsidRDefault="00E35AFC" w:rsidP="00F85C68">
      <w:pPr>
        <w:pStyle w:val="afc"/>
      </w:pPr>
      <w:r w:rsidRPr="00A45243">
        <w:object w:dxaOrig="1700" w:dyaOrig="620" w14:anchorId="631CFAAD">
          <v:shape id="_x0000_i1027" type="#_x0000_t75" style="width:93pt;height:33pt" o:ole="">
            <v:imagedata r:id="rId39" o:title=""/>
          </v:shape>
          <o:OLEObject Type="Embed" ProgID="Equation.3" ShapeID="_x0000_i1027" DrawAspect="Content" ObjectID="_1685303032" r:id="rId40"/>
        </w:object>
      </w:r>
      <w:r w:rsidRPr="00F85C68">
        <w:t xml:space="preserve"> </w:t>
      </w:r>
      <w:r w:rsidRPr="00F85C68">
        <w:tab/>
      </w:r>
      <w:r w:rsidR="00F85C68" w:rsidRPr="00F85C68">
        <w:tab/>
      </w:r>
      <w:r w:rsidR="00F85C68" w:rsidRPr="00F85C68">
        <w:tab/>
      </w:r>
      <w:r w:rsidR="00F85C68">
        <w:tab/>
      </w:r>
      <w:r w:rsidR="00F85C68">
        <w:tab/>
      </w:r>
      <w:r w:rsidR="00F85C68">
        <w:tab/>
      </w:r>
      <w:r>
        <w:t>(5.</w:t>
      </w:r>
      <w:r w:rsidR="00D75411" w:rsidRPr="00E42BFF">
        <w:rPr>
          <w:lang w:val="ru-RU"/>
        </w:rPr>
        <w:t>1</w:t>
      </w:r>
      <w:r>
        <w:t>)</w:t>
      </w:r>
    </w:p>
    <w:p w14:paraId="7C05704D" w14:textId="77777777" w:rsidR="00E35AFC" w:rsidRDefault="007739DF" w:rsidP="00E35AFC">
      <w:pPr>
        <w:pStyle w:val="af"/>
        <w:ind w:firstLine="709"/>
      </w:pPr>
      <w:r>
        <w:t>де Оі - оклад</w:t>
      </w:r>
      <w:r w:rsidR="00E35AFC">
        <w:t xml:space="preserve"> і - го працівника, грн. (Прийняти 15000÷30000 грн.);</w:t>
      </w:r>
    </w:p>
    <w:p w14:paraId="77B2275D" w14:textId="77777777" w:rsidR="00E35AFC" w:rsidRDefault="00E35AFC" w:rsidP="00E35AFC">
      <w:pPr>
        <w:pStyle w:val="af"/>
        <w:ind w:firstLine="709"/>
      </w:pPr>
      <w:r>
        <w:t>Ті - трудомісткість робіт і-го працівника (прийняти з таблиці 5.1), чоловіко-годин;</w:t>
      </w:r>
    </w:p>
    <w:p w14:paraId="089D227C" w14:textId="77777777" w:rsidR="00E35AFC" w:rsidRDefault="007739DF" w:rsidP="00E35AFC">
      <w:pPr>
        <w:pStyle w:val="af"/>
        <w:ind w:firstLine="709"/>
      </w:pPr>
      <w:r>
        <w:t>Кд</w:t>
      </w:r>
      <w:r w:rsidR="00E35AFC">
        <w:t xml:space="preserve"> коефіцієнт додаткової оплати праці, 1,35;</w:t>
      </w:r>
    </w:p>
    <w:p w14:paraId="0F40A0BA" w14:textId="77777777" w:rsidR="00E35AFC" w:rsidRDefault="00E35AFC" w:rsidP="00E35AFC">
      <w:pPr>
        <w:pStyle w:val="af"/>
        <w:ind w:firstLine="709"/>
      </w:pPr>
      <w:r>
        <w:t>Н - нормативна кількість годин в місяці, прийняти умовно 150 годин.</w:t>
      </w:r>
    </w:p>
    <w:p w14:paraId="3D62C375" w14:textId="77777777" w:rsidR="00E35AFC" w:rsidRDefault="00AA4A72" w:rsidP="00E35AFC">
      <w:pPr>
        <w:pStyle w:val="af"/>
        <w:ind w:firstLine="709"/>
      </w:pPr>
      <w:r w:rsidRPr="00AA4A72">
        <w:lastRenderedPageBreak/>
        <w:t>Розрахунок витрат на заробітну плату в</w:t>
      </w:r>
      <w:r>
        <w:t>иконується в таблиці 5</w:t>
      </w:r>
      <w:r w:rsidR="001C6222">
        <w:t xml:space="preserve">.2. </w:t>
      </w:r>
      <w:r w:rsidRPr="00AA4A72">
        <w:t>Загальні витрати на заробітну плату визначаються як сума зарплат всіх працівників, що безпосередньо виконують роботи з розробки програмного продукту:</w:t>
      </w:r>
    </w:p>
    <w:p w14:paraId="10F128B6" w14:textId="77777777" w:rsidR="00F21915" w:rsidRDefault="00F85C68" w:rsidP="00D75411">
      <w:pPr>
        <w:pStyle w:val="afc"/>
      </w:pPr>
      <m:oMath>
        <m:r>
          <m:rPr>
            <m:sty m:val="p"/>
          </m:rPr>
          <w:rPr>
            <w:rFonts w:ascii="Cambria Math" w:hAnsi="Cambria Math"/>
          </w:rPr>
          <m:t>З=</m:t>
        </m:r>
        <m:nary>
          <m:naryPr>
            <m:chr m:val="∑"/>
            <m:limLoc m:val="undOvr"/>
            <m:ctrlPr>
              <w:rPr>
                <w:rFonts w:ascii="Cambria Math" w:hAnsi="Cambria Math"/>
                <w:noProof w:val="0"/>
                <w:lang w:eastAsia="en-US"/>
              </w:rPr>
            </m:ctrlPr>
          </m:naryPr>
          <m:sub>
            <m:r>
              <m:rPr>
                <m:sty m:val="p"/>
              </m:rPr>
              <w:rPr>
                <w:rFonts w:ascii="Cambria Math" w:hAnsi="Cambria Math"/>
              </w:rPr>
              <m:t>1</m:t>
            </m:r>
          </m:sub>
          <m:sup>
            <m:r>
              <w:rPr>
                <w:rFonts w:ascii="Cambria Math" w:hAnsi="Cambria Math"/>
              </w:rPr>
              <m:t>i</m:t>
            </m:r>
          </m:sup>
          <m:e>
            <m:sSub>
              <m:sSubPr>
                <m:ctrlPr>
                  <w:rPr>
                    <w:rFonts w:ascii="Cambria Math" w:hAnsi="Cambria Math"/>
                    <w:noProof w:val="0"/>
                    <w:lang w:eastAsia="en-US"/>
                  </w:rPr>
                </m:ctrlPr>
              </m:sSubPr>
              <m:e>
                <m:r>
                  <m:rPr>
                    <m:sty m:val="p"/>
                  </m:rPr>
                  <w:rPr>
                    <w:rFonts w:ascii="Cambria Math" w:hAnsi="Cambria Math"/>
                  </w:rPr>
                  <m:t>ЗП</m:t>
                </m:r>
              </m:e>
              <m:sub>
                <m:r>
                  <w:rPr>
                    <w:rFonts w:ascii="Cambria Math" w:hAnsi="Cambria Math"/>
                    <w:lang w:val="en-US"/>
                  </w:rPr>
                  <m:t>i</m:t>
                </m:r>
              </m:sub>
            </m:sSub>
          </m:e>
        </m:nary>
      </m:oMath>
      <w:r w:rsidRPr="00F85C68">
        <w:t xml:space="preserve"> </w:t>
      </w:r>
      <w:r>
        <w:tab/>
      </w:r>
      <w:r>
        <w:tab/>
      </w:r>
      <w:r>
        <w:tab/>
      </w:r>
      <w:r>
        <w:tab/>
      </w:r>
      <w:r>
        <w:tab/>
      </w:r>
      <w:r>
        <w:tab/>
      </w:r>
      <w:r w:rsidR="00B55592" w:rsidRPr="00F85C68">
        <w:t>(5.</w:t>
      </w:r>
      <w:r w:rsidR="00D75411" w:rsidRPr="00E42BFF">
        <w:rPr>
          <w:lang w:val="ru-RU"/>
        </w:rPr>
        <w:t>2</w:t>
      </w:r>
      <w:r w:rsidR="00B55592" w:rsidRPr="00F85C68">
        <w:t>)</w:t>
      </w:r>
    </w:p>
    <w:p w14:paraId="0EB3935B" w14:textId="77777777" w:rsidR="003E21A4" w:rsidRDefault="003E21A4" w:rsidP="003E21A4">
      <w:pPr>
        <w:pStyle w:val="af"/>
        <w:rPr>
          <w:lang w:eastAsia="ru-RU"/>
        </w:rPr>
      </w:pPr>
    </w:p>
    <w:p w14:paraId="1A28B73E" w14:textId="77777777" w:rsidR="003E21A4" w:rsidRPr="003E21A4" w:rsidRDefault="003E21A4" w:rsidP="003E21A4">
      <w:pPr>
        <w:pStyle w:val="af"/>
        <w:rPr>
          <w:lang w:eastAsia="ru-RU"/>
        </w:rPr>
      </w:pPr>
      <w:r w:rsidRPr="003E21A4">
        <w:rPr>
          <w:lang w:eastAsia="ru-RU"/>
        </w:rPr>
        <w:t>Таблиця 5.2 – Витрати на заробітну плату</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2409"/>
        <w:gridCol w:w="1276"/>
        <w:gridCol w:w="1983"/>
        <w:gridCol w:w="843"/>
        <w:gridCol w:w="1003"/>
        <w:gridCol w:w="1134"/>
      </w:tblGrid>
      <w:tr w:rsidR="00B55592" w:rsidRPr="00F85C68" w14:paraId="1E45DBF6" w14:textId="77777777" w:rsidTr="00B55592">
        <w:tc>
          <w:tcPr>
            <w:tcW w:w="851" w:type="dxa"/>
            <w:shd w:val="clear" w:color="auto" w:fill="auto"/>
            <w:vAlign w:val="center"/>
          </w:tcPr>
          <w:p w14:paraId="270A8D4E" w14:textId="77777777" w:rsidR="00B55592" w:rsidRPr="00AE7521" w:rsidRDefault="00B55592" w:rsidP="00AE7521">
            <w:pPr>
              <w:pStyle w:val="aff"/>
              <w:rPr>
                <w:b/>
                <w:lang w:val="uk-UA"/>
              </w:rPr>
            </w:pPr>
            <w:r w:rsidRPr="00AE7521">
              <w:rPr>
                <w:b/>
                <w:lang w:val="uk-UA"/>
              </w:rPr>
              <w:t>№ з/п</w:t>
            </w:r>
          </w:p>
        </w:tc>
        <w:tc>
          <w:tcPr>
            <w:tcW w:w="2410" w:type="dxa"/>
            <w:shd w:val="clear" w:color="auto" w:fill="auto"/>
            <w:vAlign w:val="center"/>
          </w:tcPr>
          <w:p w14:paraId="5ADBC3A0" w14:textId="77777777" w:rsidR="00B55592" w:rsidRPr="00AE7521" w:rsidRDefault="00B55592" w:rsidP="00AE7521">
            <w:pPr>
              <w:pStyle w:val="aff"/>
              <w:rPr>
                <w:b/>
                <w:lang w:val="uk-UA"/>
              </w:rPr>
            </w:pPr>
            <w:r w:rsidRPr="00AE7521">
              <w:rPr>
                <w:b/>
                <w:lang w:val="uk-UA"/>
              </w:rPr>
              <w:t>Виконавець</w:t>
            </w:r>
          </w:p>
        </w:tc>
        <w:tc>
          <w:tcPr>
            <w:tcW w:w="1276" w:type="dxa"/>
            <w:shd w:val="clear" w:color="auto" w:fill="auto"/>
            <w:vAlign w:val="center"/>
          </w:tcPr>
          <w:p w14:paraId="3BECA63E" w14:textId="77777777" w:rsidR="00B55592" w:rsidRPr="00AE7521" w:rsidRDefault="00B55592" w:rsidP="00AE7521">
            <w:pPr>
              <w:pStyle w:val="aff"/>
              <w:rPr>
                <w:b/>
                <w:lang w:val="uk-UA"/>
              </w:rPr>
            </w:pPr>
            <w:r w:rsidRPr="00AE7521">
              <w:rPr>
                <w:b/>
                <w:lang w:val="uk-UA"/>
              </w:rPr>
              <w:t>О</w:t>
            </w:r>
            <w:r w:rsidRPr="00AE7521">
              <w:rPr>
                <w:b/>
                <w:vertAlign w:val="subscript"/>
                <w:lang w:val="uk-UA"/>
              </w:rPr>
              <w:t xml:space="preserve">і </w:t>
            </w:r>
            <w:r w:rsidRPr="00AE7521">
              <w:rPr>
                <w:b/>
                <w:lang w:val="uk-UA"/>
              </w:rPr>
              <w:t>,</w:t>
            </w:r>
          </w:p>
          <w:p w14:paraId="00B27F8E" w14:textId="77777777" w:rsidR="00B55592" w:rsidRPr="00AE7521" w:rsidRDefault="00B55592" w:rsidP="00AE7521">
            <w:pPr>
              <w:pStyle w:val="aff"/>
              <w:rPr>
                <w:b/>
                <w:lang w:val="uk-UA"/>
              </w:rPr>
            </w:pPr>
            <w:r w:rsidRPr="00AE7521">
              <w:rPr>
                <w:b/>
                <w:lang w:val="uk-UA"/>
              </w:rPr>
              <w:t>грн.</w:t>
            </w:r>
          </w:p>
        </w:tc>
        <w:tc>
          <w:tcPr>
            <w:tcW w:w="1984" w:type="dxa"/>
            <w:shd w:val="clear" w:color="auto" w:fill="auto"/>
            <w:vAlign w:val="center"/>
          </w:tcPr>
          <w:p w14:paraId="5AD414B2" w14:textId="77777777" w:rsidR="00B55592" w:rsidRPr="00AE7521" w:rsidRDefault="00B55592" w:rsidP="00AE7521">
            <w:pPr>
              <w:pStyle w:val="aff"/>
              <w:rPr>
                <w:b/>
                <w:lang w:val="uk-UA"/>
              </w:rPr>
            </w:pPr>
            <w:r w:rsidRPr="00AE7521">
              <w:rPr>
                <w:b/>
                <w:lang w:val="uk-UA"/>
              </w:rPr>
              <w:t>Т</w:t>
            </w:r>
            <w:r w:rsidRPr="00AE7521">
              <w:rPr>
                <w:b/>
                <w:vertAlign w:val="subscript"/>
                <w:lang w:val="uk-UA"/>
              </w:rPr>
              <w:t xml:space="preserve">і </w:t>
            </w:r>
            <w:r w:rsidRPr="00AE7521">
              <w:rPr>
                <w:b/>
                <w:lang w:val="uk-UA"/>
              </w:rPr>
              <w:t>, чоловіко-годин</w:t>
            </w:r>
          </w:p>
        </w:tc>
        <w:tc>
          <w:tcPr>
            <w:tcW w:w="840" w:type="dxa"/>
            <w:shd w:val="clear" w:color="auto" w:fill="auto"/>
            <w:vAlign w:val="center"/>
          </w:tcPr>
          <w:p w14:paraId="152ACDA7" w14:textId="77777777" w:rsidR="00B55592" w:rsidRPr="00AE7521" w:rsidRDefault="00B55592" w:rsidP="00AE7521">
            <w:pPr>
              <w:pStyle w:val="aff"/>
              <w:rPr>
                <w:b/>
                <w:lang w:val="uk-UA"/>
              </w:rPr>
            </w:pPr>
            <w:r w:rsidRPr="00AE7521">
              <w:rPr>
                <w:b/>
                <w:lang w:val="uk-UA"/>
              </w:rPr>
              <w:t>Н,</w:t>
            </w:r>
          </w:p>
          <w:p w14:paraId="26204E92" w14:textId="77777777" w:rsidR="00B55592" w:rsidRPr="00AE7521" w:rsidRDefault="00B55592" w:rsidP="00AE7521">
            <w:pPr>
              <w:pStyle w:val="aff"/>
              <w:rPr>
                <w:b/>
                <w:lang w:val="uk-UA"/>
              </w:rPr>
            </w:pPr>
            <w:r w:rsidRPr="00AE7521">
              <w:rPr>
                <w:b/>
                <w:lang w:val="uk-UA"/>
              </w:rPr>
              <w:t>годин</w:t>
            </w:r>
          </w:p>
        </w:tc>
        <w:tc>
          <w:tcPr>
            <w:tcW w:w="1003" w:type="dxa"/>
            <w:shd w:val="clear" w:color="auto" w:fill="auto"/>
            <w:vAlign w:val="center"/>
          </w:tcPr>
          <w:p w14:paraId="4072F4C8" w14:textId="77777777" w:rsidR="00B55592" w:rsidRPr="00AE7521" w:rsidRDefault="00B55592" w:rsidP="00AE7521">
            <w:pPr>
              <w:pStyle w:val="aff"/>
              <w:rPr>
                <w:b/>
                <w:lang w:val="uk-UA"/>
              </w:rPr>
            </w:pPr>
            <w:r w:rsidRPr="00AE7521">
              <w:rPr>
                <w:b/>
                <w:lang w:val="uk-UA"/>
              </w:rPr>
              <w:t>К</w:t>
            </w:r>
            <w:r w:rsidRPr="00AE7521">
              <w:rPr>
                <w:b/>
                <w:i/>
                <w:vertAlign w:val="subscript"/>
                <w:lang w:val="uk-UA"/>
              </w:rPr>
              <w:t>д</w:t>
            </w:r>
          </w:p>
        </w:tc>
        <w:tc>
          <w:tcPr>
            <w:tcW w:w="1134" w:type="dxa"/>
            <w:shd w:val="clear" w:color="auto" w:fill="auto"/>
            <w:vAlign w:val="center"/>
          </w:tcPr>
          <w:p w14:paraId="152569E9" w14:textId="77777777" w:rsidR="00B55592" w:rsidRPr="00AE7521" w:rsidRDefault="00B55592" w:rsidP="00AE7521">
            <w:pPr>
              <w:pStyle w:val="aff"/>
              <w:rPr>
                <w:b/>
                <w:lang w:val="uk-UA"/>
              </w:rPr>
            </w:pPr>
            <w:r w:rsidRPr="00AE7521">
              <w:rPr>
                <w:b/>
                <w:lang w:val="uk-UA"/>
              </w:rPr>
              <w:t>ЗП</w:t>
            </w:r>
            <w:r w:rsidRPr="00AE7521">
              <w:rPr>
                <w:b/>
                <w:i/>
                <w:vertAlign w:val="subscript"/>
                <w:lang w:val="uk-UA"/>
              </w:rPr>
              <w:t>і</w:t>
            </w:r>
            <w:r w:rsidRPr="00AE7521">
              <w:rPr>
                <w:b/>
                <w:lang w:val="uk-UA"/>
              </w:rPr>
              <w:t>,</w:t>
            </w:r>
          </w:p>
          <w:p w14:paraId="575CCD89" w14:textId="77777777" w:rsidR="00B55592" w:rsidRPr="00AE7521" w:rsidRDefault="00B55592" w:rsidP="00AE7521">
            <w:pPr>
              <w:pStyle w:val="aff"/>
              <w:rPr>
                <w:b/>
                <w:lang w:val="uk-UA"/>
              </w:rPr>
            </w:pPr>
            <w:r w:rsidRPr="00AE7521">
              <w:rPr>
                <w:b/>
                <w:lang w:val="uk-UA"/>
              </w:rPr>
              <w:t>грн.</w:t>
            </w:r>
          </w:p>
        </w:tc>
      </w:tr>
      <w:tr w:rsidR="00B55592" w:rsidRPr="00F85C68" w14:paraId="4B974BE0" w14:textId="77777777" w:rsidTr="00B55592">
        <w:tc>
          <w:tcPr>
            <w:tcW w:w="851" w:type="dxa"/>
            <w:shd w:val="clear" w:color="auto" w:fill="auto"/>
            <w:vAlign w:val="center"/>
          </w:tcPr>
          <w:p w14:paraId="79142203" w14:textId="77777777" w:rsidR="00B55592" w:rsidRPr="00B04CCA" w:rsidRDefault="00B55592" w:rsidP="00AE7521">
            <w:pPr>
              <w:pStyle w:val="aff"/>
              <w:rPr>
                <w:i/>
                <w:lang w:val="uk-UA"/>
              </w:rPr>
            </w:pPr>
            <w:r w:rsidRPr="00B04CCA">
              <w:rPr>
                <w:i/>
                <w:lang w:val="uk-UA"/>
              </w:rPr>
              <w:t>1</w:t>
            </w:r>
          </w:p>
        </w:tc>
        <w:tc>
          <w:tcPr>
            <w:tcW w:w="2410" w:type="dxa"/>
            <w:shd w:val="clear" w:color="auto" w:fill="auto"/>
            <w:vAlign w:val="center"/>
          </w:tcPr>
          <w:p w14:paraId="1469CF65" w14:textId="77777777" w:rsidR="00B55592" w:rsidRPr="00B04CCA" w:rsidRDefault="00B55592" w:rsidP="00AE7521">
            <w:pPr>
              <w:pStyle w:val="aff"/>
              <w:rPr>
                <w:i/>
                <w:lang w:val="uk-UA"/>
              </w:rPr>
            </w:pPr>
            <w:r w:rsidRPr="00B04CCA">
              <w:rPr>
                <w:i/>
                <w:lang w:val="uk-UA"/>
              </w:rPr>
              <w:t>2</w:t>
            </w:r>
          </w:p>
        </w:tc>
        <w:tc>
          <w:tcPr>
            <w:tcW w:w="1276" w:type="dxa"/>
            <w:shd w:val="clear" w:color="auto" w:fill="auto"/>
            <w:vAlign w:val="center"/>
          </w:tcPr>
          <w:p w14:paraId="3A46045F" w14:textId="77777777" w:rsidR="00B55592" w:rsidRPr="00B04CCA" w:rsidRDefault="00B55592" w:rsidP="00AE7521">
            <w:pPr>
              <w:pStyle w:val="aff"/>
              <w:rPr>
                <w:i/>
                <w:lang w:val="uk-UA"/>
              </w:rPr>
            </w:pPr>
            <w:r w:rsidRPr="00B04CCA">
              <w:rPr>
                <w:i/>
                <w:lang w:val="uk-UA"/>
              </w:rPr>
              <w:t>3</w:t>
            </w:r>
          </w:p>
        </w:tc>
        <w:tc>
          <w:tcPr>
            <w:tcW w:w="1984" w:type="dxa"/>
            <w:shd w:val="clear" w:color="auto" w:fill="auto"/>
            <w:vAlign w:val="center"/>
          </w:tcPr>
          <w:p w14:paraId="2B229092" w14:textId="77777777" w:rsidR="00B55592" w:rsidRPr="00B04CCA" w:rsidRDefault="00B55592" w:rsidP="00AE7521">
            <w:pPr>
              <w:pStyle w:val="aff"/>
              <w:rPr>
                <w:i/>
                <w:lang w:val="uk-UA"/>
              </w:rPr>
            </w:pPr>
            <w:r w:rsidRPr="00B04CCA">
              <w:rPr>
                <w:i/>
                <w:lang w:val="uk-UA"/>
              </w:rPr>
              <w:t>4</w:t>
            </w:r>
          </w:p>
        </w:tc>
        <w:tc>
          <w:tcPr>
            <w:tcW w:w="840" w:type="dxa"/>
            <w:shd w:val="clear" w:color="auto" w:fill="auto"/>
            <w:vAlign w:val="center"/>
          </w:tcPr>
          <w:p w14:paraId="681105A2" w14:textId="77777777" w:rsidR="00B55592" w:rsidRPr="00B04CCA" w:rsidRDefault="00B55592" w:rsidP="00AE7521">
            <w:pPr>
              <w:pStyle w:val="aff"/>
              <w:rPr>
                <w:i/>
                <w:lang w:val="uk-UA"/>
              </w:rPr>
            </w:pPr>
            <w:r w:rsidRPr="00B04CCA">
              <w:rPr>
                <w:i/>
                <w:lang w:val="uk-UA"/>
              </w:rPr>
              <w:t>5</w:t>
            </w:r>
          </w:p>
        </w:tc>
        <w:tc>
          <w:tcPr>
            <w:tcW w:w="1003" w:type="dxa"/>
            <w:shd w:val="clear" w:color="auto" w:fill="auto"/>
            <w:vAlign w:val="center"/>
          </w:tcPr>
          <w:p w14:paraId="7011F476" w14:textId="77777777" w:rsidR="00B55592" w:rsidRPr="00B04CCA" w:rsidRDefault="00B55592" w:rsidP="00AE7521">
            <w:pPr>
              <w:pStyle w:val="aff"/>
              <w:rPr>
                <w:i/>
                <w:lang w:val="uk-UA"/>
              </w:rPr>
            </w:pPr>
            <w:r w:rsidRPr="00B04CCA">
              <w:rPr>
                <w:i/>
                <w:lang w:val="uk-UA"/>
              </w:rPr>
              <w:t>6</w:t>
            </w:r>
          </w:p>
        </w:tc>
        <w:tc>
          <w:tcPr>
            <w:tcW w:w="1134" w:type="dxa"/>
            <w:shd w:val="clear" w:color="auto" w:fill="auto"/>
            <w:vAlign w:val="center"/>
          </w:tcPr>
          <w:p w14:paraId="7BDC402F" w14:textId="77777777" w:rsidR="00B55592" w:rsidRPr="00B04CCA" w:rsidRDefault="00B55592" w:rsidP="00AE7521">
            <w:pPr>
              <w:pStyle w:val="aff"/>
              <w:rPr>
                <w:i/>
                <w:lang w:val="uk-UA"/>
              </w:rPr>
            </w:pPr>
            <w:r w:rsidRPr="00B04CCA">
              <w:rPr>
                <w:i/>
                <w:lang w:val="uk-UA"/>
              </w:rPr>
              <w:t>7</w:t>
            </w:r>
          </w:p>
        </w:tc>
      </w:tr>
      <w:tr w:rsidR="00B55592" w:rsidRPr="00F85C68" w14:paraId="72609F1F" w14:textId="77777777" w:rsidTr="00B55592">
        <w:tc>
          <w:tcPr>
            <w:tcW w:w="851" w:type="dxa"/>
            <w:shd w:val="clear" w:color="auto" w:fill="auto"/>
            <w:vAlign w:val="center"/>
          </w:tcPr>
          <w:p w14:paraId="0646B382" w14:textId="77777777" w:rsidR="00B55592" w:rsidRPr="00B04CCA" w:rsidRDefault="00B55592" w:rsidP="00AE7521">
            <w:pPr>
              <w:pStyle w:val="aff"/>
              <w:rPr>
                <w:lang w:val="uk-UA"/>
              </w:rPr>
            </w:pPr>
            <w:r w:rsidRPr="00B04CCA">
              <w:rPr>
                <w:lang w:val="uk-UA"/>
              </w:rPr>
              <w:t>1</w:t>
            </w:r>
          </w:p>
        </w:tc>
        <w:tc>
          <w:tcPr>
            <w:tcW w:w="2410" w:type="dxa"/>
            <w:shd w:val="clear" w:color="auto" w:fill="auto"/>
            <w:vAlign w:val="center"/>
          </w:tcPr>
          <w:p w14:paraId="6161419D" w14:textId="77777777" w:rsidR="00B55592" w:rsidRPr="00B04CCA" w:rsidRDefault="00B55592" w:rsidP="00AE7521">
            <w:pPr>
              <w:pStyle w:val="aff"/>
              <w:rPr>
                <w:lang w:val="uk-UA"/>
              </w:rPr>
            </w:pPr>
            <w:r w:rsidRPr="00B04CCA">
              <w:rPr>
                <w:lang w:val="en-US"/>
              </w:rPr>
              <w:t>Developer</w:t>
            </w:r>
          </w:p>
        </w:tc>
        <w:tc>
          <w:tcPr>
            <w:tcW w:w="1276" w:type="dxa"/>
            <w:shd w:val="clear" w:color="auto" w:fill="auto"/>
            <w:vAlign w:val="center"/>
          </w:tcPr>
          <w:p w14:paraId="6B1F177F" w14:textId="77777777" w:rsidR="00B55592" w:rsidRPr="00F85C68" w:rsidRDefault="00B55592" w:rsidP="00AE7521">
            <w:pPr>
              <w:pStyle w:val="aff"/>
              <w:rPr>
                <w:lang w:val="uk-UA"/>
              </w:rPr>
            </w:pPr>
            <w:r w:rsidRPr="00F85C68">
              <w:rPr>
                <w:lang w:val="uk-UA"/>
              </w:rPr>
              <w:t>25000</w:t>
            </w:r>
          </w:p>
        </w:tc>
        <w:tc>
          <w:tcPr>
            <w:tcW w:w="1984" w:type="dxa"/>
            <w:shd w:val="clear" w:color="auto" w:fill="auto"/>
            <w:vAlign w:val="center"/>
          </w:tcPr>
          <w:p w14:paraId="22D55FD2" w14:textId="77777777" w:rsidR="00B55592" w:rsidRPr="00B04CCA" w:rsidRDefault="00B55592" w:rsidP="00AE7521">
            <w:pPr>
              <w:pStyle w:val="aff"/>
              <w:rPr>
                <w:lang w:val="uk-UA"/>
              </w:rPr>
            </w:pPr>
            <w:r w:rsidRPr="00B04CCA">
              <w:rPr>
                <w:lang w:val="uk-UA"/>
              </w:rPr>
              <w:t>357</w:t>
            </w:r>
          </w:p>
        </w:tc>
        <w:tc>
          <w:tcPr>
            <w:tcW w:w="840" w:type="dxa"/>
            <w:shd w:val="clear" w:color="auto" w:fill="auto"/>
            <w:vAlign w:val="center"/>
          </w:tcPr>
          <w:p w14:paraId="6EC9B85A" w14:textId="77777777" w:rsidR="00B55592" w:rsidRPr="00F85C68" w:rsidRDefault="00B55592" w:rsidP="00AE7521">
            <w:pPr>
              <w:pStyle w:val="aff"/>
              <w:rPr>
                <w:lang w:val="uk-UA"/>
              </w:rPr>
            </w:pPr>
            <w:r w:rsidRPr="00F85C68">
              <w:rPr>
                <w:lang w:val="uk-UA"/>
              </w:rPr>
              <w:t>150</w:t>
            </w:r>
          </w:p>
        </w:tc>
        <w:tc>
          <w:tcPr>
            <w:tcW w:w="1003" w:type="dxa"/>
            <w:shd w:val="clear" w:color="auto" w:fill="auto"/>
            <w:vAlign w:val="center"/>
          </w:tcPr>
          <w:p w14:paraId="4BB25652" w14:textId="77777777" w:rsidR="00B55592" w:rsidRPr="00F85C68" w:rsidRDefault="00B55592" w:rsidP="00AE7521">
            <w:pPr>
              <w:pStyle w:val="aff"/>
              <w:rPr>
                <w:lang w:val="uk-UA"/>
              </w:rPr>
            </w:pPr>
            <w:r w:rsidRPr="00F85C68">
              <w:rPr>
                <w:lang w:val="uk-UA"/>
              </w:rPr>
              <w:t>1,35</w:t>
            </w:r>
          </w:p>
        </w:tc>
        <w:tc>
          <w:tcPr>
            <w:tcW w:w="1134" w:type="dxa"/>
            <w:shd w:val="clear" w:color="auto" w:fill="auto"/>
            <w:vAlign w:val="center"/>
          </w:tcPr>
          <w:p w14:paraId="13A66AEC" w14:textId="77777777" w:rsidR="00B55592" w:rsidRPr="00B04CCA" w:rsidRDefault="00B55592" w:rsidP="00AE7521">
            <w:pPr>
              <w:pStyle w:val="aff"/>
              <w:rPr>
                <w:lang w:val="uk-UA"/>
              </w:rPr>
            </w:pPr>
            <w:r w:rsidRPr="00B04CCA">
              <w:rPr>
                <w:lang w:val="uk-UA"/>
              </w:rPr>
              <w:t>80325</w:t>
            </w:r>
          </w:p>
        </w:tc>
      </w:tr>
      <w:tr w:rsidR="00B55592" w:rsidRPr="00944B76" w14:paraId="64371031" w14:textId="77777777" w:rsidTr="00B55592">
        <w:tc>
          <w:tcPr>
            <w:tcW w:w="851" w:type="dxa"/>
            <w:shd w:val="clear" w:color="auto" w:fill="auto"/>
            <w:vAlign w:val="center"/>
          </w:tcPr>
          <w:p w14:paraId="7FC55BB9" w14:textId="77777777" w:rsidR="00B55592" w:rsidRPr="00B04CCA" w:rsidRDefault="00B55592" w:rsidP="00AE7521">
            <w:pPr>
              <w:pStyle w:val="aff"/>
              <w:rPr>
                <w:i/>
                <w:lang w:val="uk-UA"/>
              </w:rPr>
            </w:pPr>
          </w:p>
        </w:tc>
        <w:tc>
          <w:tcPr>
            <w:tcW w:w="2410" w:type="dxa"/>
            <w:shd w:val="clear" w:color="auto" w:fill="auto"/>
            <w:vAlign w:val="center"/>
          </w:tcPr>
          <w:p w14:paraId="515CC4F6" w14:textId="77777777" w:rsidR="00B55592" w:rsidRPr="00B04CCA" w:rsidRDefault="00B55592" w:rsidP="00AE7521">
            <w:pPr>
              <w:pStyle w:val="aff"/>
              <w:rPr>
                <w:lang w:val="uk-UA"/>
              </w:rPr>
            </w:pPr>
            <w:r w:rsidRPr="00B04CCA">
              <w:rPr>
                <w:lang w:val="uk-UA"/>
              </w:rPr>
              <w:t>Разом</w:t>
            </w:r>
          </w:p>
        </w:tc>
        <w:tc>
          <w:tcPr>
            <w:tcW w:w="1276" w:type="dxa"/>
            <w:shd w:val="clear" w:color="auto" w:fill="auto"/>
            <w:vAlign w:val="center"/>
          </w:tcPr>
          <w:p w14:paraId="6EFCFBD6" w14:textId="77777777" w:rsidR="00B55592" w:rsidRPr="00B04CCA" w:rsidRDefault="00B55592" w:rsidP="00AE7521">
            <w:pPr>
              <w:pStyle w:val="aff"/>
              <w:rPr>
                <w:lang w:val="uk-UA"/>
              </w:rPr>
            </w:pPr>
          </w:p>
        </w:tc>
        <w:tc>
          <w:tcPr>
            <w:tcW w:w="1984" w:type="dxa"/>
            <w:shd w:val="clear" w:color="auto" w:fill="auto"/>
            <w:vAlign w:val="center"/>
          </w:tcPr>
          <w:p w14:paraId="7A564536" w14:textId="77777777" w:rsidR="00B55592" w:rsidRPr="00B04CCA" w:rsidRDefault="00B55592" w:rsidP="00AE7521">
            <w:pPr>
              <w:pStyle w:val="aff"/>
              <w:rPr>
                <w:lang w:val="uk-UA"/>
              </w:rPr>
            </w:pPr>
          </w:p>
        </w:tc>
        <w:tc>
          <w:tcPr>
            <w:tcW w:w="840" w:type="dxa"/>
            <w:shd w:val="clear" w:color="auto" w:fill="auto"/>
            <w:vAlign w:val="center"/>
          </w:tcPr>
          <w:p w14:paraId="5AAA2E37" w14:textId="77777777" w:rsidR="00B55592" w:rsidRPr="00B04CCA" w:rsidRDefault="00B55592" w:rsidP="00AE7521">
            <w:pPr>
              <w:pStyle w:val="aff"/>
              <w:rPr>
                <w:lang w:val="uk-UA"/>
              </w:rPr>
            </w:pPr>
          </w:p>
        </w:tc>
        <w:tc>
          <w:tcPr>
            <w:tcW w:w="1003" w:type="dxa"/>
            <w:shd w:val="clear" w:color="auto" w:fill="auto"/>
            <w:vAlign w:val="center"/>
          </w:tcPr>
          <w:p w14:paraId="4DBBC8B9" w14:textId="77777777" w:rsidR="00B55592" w:rsidRPr="00B04CCA" w:rsidRDefault="00B55592" w:rsidP="00AE7521">
            <w:pPr>
              <w:pStyle w:val="aff"/>
              <w:rPr>
                <w:lang w:val="uk-UA"/>
              </w:rPr>
            </w:pPr>
          </w:p>
        </w:tc>
        <w:tc>
          <w:tcPr>
            <w:tcW w:w="1134" w:type="dxa"/>
            <w:shd w:val="clear" w:color="auto" w:fill="auto"/>
            <w:vAlign w:val="center"/>
          </w:tcPr>
          <w:p w14:paraId="38104BC2" w14:textId="77777777" w:rsidR="00B55592" w:rsidRPr="00B04CCA" w:rsidRDefault="00B55592" w:rsidP="00AE7521">
            <w:pPr>
              <w:pStyle w:val="aff"/>
              <w:rPr>
                <w:lang w:val="uk-UA"/>
              </w:rPr>
            </w:pPr>
            <w:r w:rsidRPr="00B04CCA">
              <w:rPr>
                <w:lang w:val="uk-UA"/>
              </w:rPr>
              <w:t>З =80325</w:t>
            </w:r>
          </w:p>
        </w:tc>
      </w:tr>
    </w:tbl>
    <w:p w14:paraId="2F7502EA" w14:textId="77777777" w:rsidR="00B55592" w:rsidRDefault="00B55592" w:rsidP="00B55592">
      <w:pPr>
        <w:pStyle w:val="af"/>
      </w:pPr>
    </w:p>
    <w:p w14:paraId="36FDA00D" w14:textId="77777777" w:rsidR="00B55592" w:rsidRDefault="00B55592" w:rsidP="00B55592">
      <w:pPr>
        <w:pStyle w:val="af"/>
      </w:pPr>
      <w:r w:rsidRPr="00B55592">
        <w:t>Єдиний соціальний внесок визначається за формулою:</w:t>
      </w:r>
    </w:p>
    <w:p w14:paraId="3AF1F2C8" w14:textId="77777777" w:rsidR="00B55592" w:rsidRDefault="00B55592" w:rsidP="00F85C68">
      <w:pPr>
        <w:pStyle w:val="afc"/>
        <w:rPr>
          <w:lang w:val="ru-RU"/>
        </w:rPr>
      </w:pPr>
      <w:r w:rsidRPr="00486815">
        <w:object w:dxaOrig="1060" w:dyaOrig="620" w14:anchorId="69C9AC64">
          <v:shape id="_x0000_i1028" type="#_x0000_t75" style="width:60pt;height:35.25pt" o:ole="">
            <v:imagedata r:id="rId41" o:title=""/>
          </v:shape>
          <o:OLEObject Type="Embed" ProgID="Equation.3" ShapeID="_x0000_i1028" DrawAspect="Content" ObjectID="_1685303033" r:id="rId42"/>
        </w:object>
      </w:r>
      <w:r>
        <w:rPr>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3</w:t>
      </w:r>
      <w:r>
        <w:rPr>
          <w:lang w:val="ru-RU"/>
        </w:rPr>
        <w:t>)</w:t>
      </w:r>
    </w:p>
    <w:p w14:paraId="6EFBB73F" w14:textId="77777777" w:rsidR="00B55592" w:rsidRDefault="00B55592" w:rsidP="00B55592">
      <w:pPr>
        <w:pStyle w:val="af"/>
      </w:pPr>
      <w:r w:rsidRPr="00B55592">
        <w:t>де Пс - процент єдиного соціального внеску, 22%.</w:t>
      </w:r>
    </w:p>
    <w:p w14:paraId="49B1EEDC" w14:textId="77777777" w:rsidR="00B55592" w:rsidRDefault="00B55592" w:rsidP="00B55592">
      <w:pPr>
        <w:pStyle w:val="af4"/>
      </w:pPr>
      <w:r w:rsidRPr="00B55592">
        <w:t>C=31275*22/100=17671,5 грн</w:t>
      </w:r>
    </w:p>
    <w:p w14:paraId="4A255B3E" w14:textId="77777777" w:rsidR="00B55592" w:rsidRDefault="00B55592" w:rsidP="00B55592">
      <w:pPr>
        <w:pStyle w:val="a2"/>
      </w:pPr>
      <w:bookmarkStart w:id="65" w:name="_Toc74067606"/>
      <w:r w:rsidRPr="00B55592">
        <w:t>Розрахунок витрат на матеріали</w:t>
      </w:r>
      <w:bookmarkEnd w:id="65"/>
    </w:p>
    <w:p w14:paraId="162A33E4" w14:textId="77777777" w:rsidR="00B55592" w:rsidRDefault="00B55592" w:rsidP="00B55592">
      <w:pPr>
        <w:pStyle w:val="af"/>
      </w:pPr>
      <w:r w:rsidRPr="00B55592">
        <w:t>Витрати на матеріали визначаються згідно з нормами витрат та ціною на них за формулою:</w:t>
      </w:r>
    </w:p>
    <w:p w14:paraId="6C15678D" w14:textId="77777777" w:rsidR="00B55592" w:rsidRDefault="00B55592" w:rsidP="00F85C68">
      <w:pPr>
        <w:pStyle w:val="afc"/>
        <w:rPr>
          <w:lang w:val="ru-RU"/>
        </w:rPr>
      </w:pPr>
      <w:r w:rsidRPr="004B4A48">
        <w:t>В</w:t>
      </w:r>
      <w:r w:rsidRPr="004B4A48">
        <w:rPr>
          <w:i/>
          <w:vertAlign w:val="subscript"/>
        </w:rPr>
        <w:t>т</w:t>
      </w:r>
      <w:r w:rsidRPr="004B4A48">
        <w:t xml:space="preserve"> = Ц</w:t>
      </w:r>
      <w:r w:rsidRPr="004B4A48">
        <w:rPr>
          <w:i/>
          <w:vertAlign w:val="subscript"/>
        </w:rPr>
        <w:t>т</w:t>
      </w:r>
      <w:r w:rsidRPr="004B4A48">
        <w:t xml:space="preserve"> · Р</w:t>
      </w:r>
      <w:r w:rsidRPr="004B4A48">
        <w:rPr>
          <w:i/>
          <w:vertAlign w:val="subscript"/>
        </w:rPr>
        <w:t>т</w:t>
      </w:r>
      <w:r w:rsidR="001C6222">
        <w:rPr>
          <w:i/>
          <w:vertAlign w:val="subscript"/>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4</w:t>
      </w:r>
      <w:r>
        <w:rPr>
          <w:lang w:val="ru-RU"/>
        </w:rPr>
        <w:t>)</w:t>
      </w:r>
    </w:p>
    <w:p w14:paraId="0C326F22" w14:textId="77777777" w:rsidR="00B55592" w:rsidRDefault="00B55592" w:rsidP="00B55592">
      <w:pPr>
        <w:pStyle w:val="af"/>
      </w:pPr>
      <w:r>
        <w:t>де Цт - ціна m - матеріалу, грн.;</w:t>
      </w:r>
    </w:p>
    <w:p w14:paraId="05DE15D7" w14:textId="77777777" w:rsidR="00B55592" w:rsidRDefault="00B55592" w:rsidP="00B55592">
      <w:pPr>
        <w:pStyle w:val="af"/>
      </w:pPr>
      <w:r>
        <w:t>Рт - норма витрат m - матеріалу на проект.</w:t>
      </w:r>
    </w:p>
    <w:p w14:paraId="33F88C35" w14:textId="77777777" w:rsidR="00B55592" w:rsidRDefault="001C6222" w:rsidP="00B55592">
      <w:pPr>
        <w:pStyle w:val="af"/>
      </w:pPr>
      <w:r>
        <w:t>Розрахунок виконується</w:t>
      </w:r>
      <w:r w:rsidR="00B55592">
        <w:t xml:space="preserve"> в таблиці 5.</w:t>
      </w:r>
      <w:r w:rsidR="00D75411" w:rsidRPr="00E42BFF">
        <w:rPr>
          <w:lang w:val="ru-RU"/>
        </w:rPr>
        <w:t>3</w:t>
      </w:r>
      <w:r w:rsidR="00B55592">
        <w:t>.</w:t>
      </w:r>
    </w:p>
    <w:p w14:paraId="6127A272" w14:textId="77777777" w:rsidR="00B55592" w:rsidRDefault="00B55592" w:rsidP="00B55592">
      <w:pPr>
        <w:pStyle w:val="af"/>
      </w:pPr>
    </w:p>
    <w:p w14:paraId="488FDD69" w14:textId="77777777" w:rsidR="00BB5D9E" w:rsidRDefault="00BB5D9E" w:rsidP="00B55592">
      <w:pPr>
        <w:pStyle w:val="af"/>
      </w:pPr>
      <w:r w:rsidRPr="00BB5D9E">
        <w:t>Таблиця 5.3 – Розрахунок витрат на матеріали</w:t>
      </w:r>
    </w:p>
    <w:tbl>
      <w:tblPr>
        <w:tblW w:w="1001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686"/>
        <w:gridCol w:w="1417"/>
        <w:gridCol w:w="1418"/>
        <w:gridCol w:w="708"/>
        <w:gridCol w:w="1936"/>
      </w:tblGrid>
      <w:tr w:rsidR="00F21915" w:rsidRPr="00944B76" w14:paraId="15CF730F" w14:textId="77777777" w:rsidTr="00F21915">
        <w:tc>
          <w:tcPr>
            <w:tcW w:w="851" w:type="dxa"/>
            <w:shd w:val="clear" w:color="auto" w:fill="auto"/>
            <w:vAlign w:val="bottom"/>
          </w:tcPr>
          <w:p w14:paraId="522DD17F" w14:textId="77777777" w:rsidR="00F21915" w:rsidRPr="00AE7521" w:rsidRDefault="00F21915" w:rsidP="00AE7521">
            <w:pPr>
              <w:pStyle w:val="aff"/>
              <w:rPr>
                <w:b/>
                <w:lang w:val="uk-UA"/>
              </w:rPr>
            </w:pPr>
            <w:bookmarkStart w:id="66" w:name="_Hlk73974997"/>
            <w:r w:rsidRPr="00AE7521">
              <w:rPr>
                <w:b/>
                <w:lang w:val="uk-UA"/>
              </w:rPr>
              <w:t>№ з/п</w:t>
            </w:r>
          </w:p>
        </w:tc>
        <w:tc>
          <w:tcPr>
            <w:tcW w:w="3686" w:type="dxa"/>
            <w:shd w:val="clear" w:color="auto" w:fill="auto"/>
            <w:vAlign w:val="bottom"/>
          </w:tcPr>
          <w:p w14:paraId="42CAD27F" w14:textId="77777777" w:rsidR="00F21915" w:rsidRPr="00AE7521" w:rsidRDefault="00F21915" w:rsidP="00AE7521">
            <w:pPr>
              <w:pStyle w:val="aff"/>
              <w:rPr>
                <w:b/>
                <w:lang w:val="uk-UA"/>
              </w:rPr>
            </w:pPr>
            <w:r w:rsidRPr="00AE7521">
              <w:rPr>
                <w:b/>
                <w:lang w:val="uk-UA"/>
              </w:rPr>
              <w:t>Найменування матеріалів</w:t>
            </w:r>
          </w:p>
        </w:tc>
        <w:tc>
          <w:tcPr>
            <w:tcW w:w="1417" w:type="dxa"/>
            <w:shd w:val="clear" w:color="auto" w:fill="auto"/>
            <w:vAlign w:val="bottom"/>
          </w:tcPr>
          <w:p w14:paraId="79FA3869" w14:textId="77777777" w:rsidR="00F21915" w:rsidRPr="00AE7521" w:rsidRDefault="00F21915" w:rsidP="00AE7521">
            <w:pPr>
              <w:pStyle w:val="aff"/>
              <w:rPr>
                <w:b/>
                <w:lang w:val="uk-UA"/>
              </w:rPr>
            </w:pPr>
            <w:r w:rsidRPr="00AE7521">
              <w:rPr>
                <w:b/>
                <w:lang w:val="uk-UA"/>
              </w:rPr>
              <w:t>Одиниця</w:t>
            </w:r>
          </w:p>
        </w:tc>
        <w:tc>
          <w:tcPr>
            <w:tcW w:w="1418" w:type="dxa"/>
            <w:shd w:val="clear" w:color="auto" w:fill="auto"/>
            <w:vAlign w:val="bottom"/>
          </w:tcPr>
          <w:p w14:paraId="0F531207" w14:textId="77777777" w:rsidR="00F21915" w:rsidRPr="00AE7521" w:rsidRDefault="00F21915" w:rsidP="00AE7521">
            <w:pPr>
              <w:pStyle w:val="aff"/>
              <w:rPr>
                <w:b/>
                <w:lang w:val="uk-UA"/>
              </w:rPr>
            </w:pPr>
            <w:r w:rsidRPr="00AE7521">
              <w:rPr>
                <w:b/>
                <w:lang w:val="uk-UA"/>
              </w:rPr>
              <w:t>Ц</w:t>
            </w:r>
            <w:r w:rsidRPr="00AE7521">
              <w:rPr>
                <w:b/>
                <w:i/>
                <w:vertAlign w:val="subscript"/>
                <w:lang w:val="uk-UA"/>
              </w:rPr>
              <w:t xml:space="preserve">т </w:t>
            </w:r>
            <w:r w:rsidRPr="00AE7521">
              <w:rPr>
                <w:b/>
                <w:lang w:val="uk-UA"/>
              </w:rPr>
              <w:t>, грн.</w:t>
            </w:r>
          </w:p>
        </w:tc>
        <w:tc>
          <w:tcPr>
            <w:tcW w:w="708" w:type="dxa"/>
            <w:shd w:val="clear" w:color="auto" w:fill="auto"/>
            <w:vAlign w:val="bottom"/>
          </w:tcPr>
          <w:p w14:paraId="00E75004" w14:textId="77777777" w:rsidR="00F21915" w:rsidRPr="00AE7521" w:rsidRDefault="00F21915" w:rsidP="00AE7521">
            <w:pPr>
              <w:pStyle w:val="aff"/>
              <w:rPr>
                <w:b/>
                <w:lang w:val="uk-UA"/>
              </w:rPr>
            </w:pPr>
            <w:r w:rsidRPr="00AE7521">
              <w:rPr>
                <w:b/>
                <w:lang w:val="uk-UA"/>
              </w:rPr>
              <w:t>Р</w:t>
            </w:r>
          </w:p>
        </w:tc>
        <w:tc>
          <w:tcPr>
            <w:tcW w:w="1936" w:type="dxa"/>
            <w:shd w:val="clear" w:color="auto" w:fill="auto"/>
            <w:vAlign w:val="bottom"/>
          </w:tcPr>
          <w:p w14:paraId="44F56924" w14:textId="77777777" w:rsidR="00F21915" w:rsidRPr="00AE7521" w:rsidRDefault="00F21915" w:rsidP="00AE7521">
            <w:pPr>
              <w:pStyle w:val="aff"/>
              <w:rPr>
                <w:b/>
                <w:lang w:val="uk-UA"/>
              </w:rPr>
            </w:pPr>
            <w:r w:rsidRPr="00AE7521">
              <w:rPr>
                <w:b/>
                <w:lang w:val="uk-UA"/>
              </w:rPr>
              <w:t>В</w:t>
            </w:r>
            <w:r w:rsidRPr="00AE7521">
              <w:rPr>
                <w:b/>
                <w:i/>
                <w:vertAlign w:val="subscript"/>
                <w:lang w:val="uk-UA"/>
              </w:rPr>
              <w:t>т</w:t>
            </w:r>
            <w:r w:rsidRPr="00AE7521">
              <w:rPr>
                <w:b/>
                <w:lang w:val="uk-UA"/>
              </w:rPr>
              <w:t xml:space="preserve"> , грн.</w:t>
            </w:r>
          </w:p>
        </w:tc>
      </w:tr>
      <w:tr w:rsidR="00F21915" w:rsidRPr="00944B76" w14:paraId="060E2EC9" w14:textId="77777777" w:rsidTr="00F21915">
        <w:tc>
          <w:tcPr>
            <w:tcW w:w="851" w:type="dxa"/>
            <w:shd w:val="clear" w:color="auto" w:fill="auto"/>
            <w:vAlign w:val="bottom"/>
          </w:tcPr>
          <w:p w14:paraId="527DB162" w14:textId="77777777" w:rsidR="00F21915" w:rsidRPr="00B04CCA" w:rsidRDefault="00F21915" w:rsidP="00AE7521">
            <w:pPr>
              <w:pStyle w:val="aff"/>
              <w:rPr>
                <w:i/>
                <w:lang w:val="uk-UA"/>
              </w:rPr>
            </w:pPr>
            <w:r w:rsidRPr="00B04CCA">
              <w:rPr>
                <w:i/>
                <w:lang w:val="uk-UA"/>
              </w:rPr>
              <w:t>1</w:t>
            </w:r>
          </w:p>
        </w:tc>
        <w:tc>
          <w:tcPr>
            <w:tcW w:w="3686" w:type="dxa"/>
            <w:shd w:val="clear" w:color="auto" w:fill="auto"/>
            <w:vAlign w:val="bottom"/>
          </w:tcPr>
          <w:p w14:paraId="3B0AD983" w14:textId="77777777" w:rsidR="00F21915" w:rsidRPr="00B04CCA" w:rsidRDefault="00F21915" w:rsidP="00AE7521">
            <w:pPr>
              <w:pStyle w:val="aff"/>
              <w:rPr>
                <w:i/>
                <w:lang w:val="uk-UA"/>
              </w:rPr>
            </w:pPr>
            <w:r w:rsidRPr="00B04CCA">
              <w:rPr>
                <w:i/>
                <w:lang w:val="uk-UA"/>
              </w:rPr>
              <w:t>2</w:t>
            </w:r>
          </w:p>
        </w:tc>
        <w:tc>
          <w:tcPr>
            <w:tcW w:w="1417" w:type="dxa"/>
            <w:shd w:val="clear" w:color="auto" w:fill="auto"/>
            <w:vAlign w:val="bottom"/>
          </w:tcPr>
          <w:p w14:paraId="2A47596C" w14:textId="77777777" w:rsidR="00F21915" w:rsidRPr="00B04CCA" w:rsidRDefault="00F21915" w:rsidP="00AE7521">
            <w:pPr>
              <w:pStyle w:val="aff"/>
              <w:rPr>
                <w:i/>
                <w:lang w:val="uk-UA"/>
              </w:rPr>
            </w:pPr>
            <w:r w:rsidRPr="00B04CCA">
              <w:rPr>
                <w:i/>
                <w:lang w:val="uk-UA"/>
              </w:rPr>
              <w:t>3</w:t>
            </w:r>
          </w:p>
        </w:tc>
        <w:tc>
          <w:tcPr>
            <w:tcW w:w="1418" w:type="dxa"/>
            <w:shd w:val="clear" w:color="auto" w:fill="auto"/>
            <w:vAlign w:val="bottom"/>
          </w:tcPr>
          <w:p w14:paraId="0E3E4E1E" w14:textId="77777777" w:rsidR="00F21915" w:rsidRPr="00B04CCA" w:rsidRDefault="00F21915" w:rsidP="00AE7521">
            <w:pPr>
              <w:pStyle w:val="aff"/>
              <w:rPr>
                <w:i/>
                <w:lang w:val="uk-UA"/>
              </w:rPr>
            </w:pPr>
            <w:r w:rsidRPr="00B04CCA">
              <w:rPr>
                <w:i/>
                <w:lang w:val="uk-UA"/>
              </w:rPr>
              <w:t>4</w:t>
            </w:r>
          </w:p>
        </w:tc>
        <w:tc>
          <w:tcPr>
            <w:tcW w:w="708" w:type="dxa"/>
            <w:shd w:val="clear" w:color="auto" w:fill="auto"/>
            <w:vAlign w:val="bottom"/>
          </w:tcPr>
          <w:p w14:paraId="07478C20" w14:textId="77777777" w:rsidR="00F21915" w:rsidRPr="00B04CCA" w:rsidRDefault="00F21915" w:rsidP="00AE7521">
            <w:pPr>
              <w:pStyle w:val="aff"/>
              <w:rPr>
                <w:i/>
                <w:lang w:val="uk-UA"/>
              </w:rPr>
            </w:pPr>
            <w:r w:rsidRPr="00B04CCA">
              <w:rPr>
                <w:i/>
                <w:lang w:val="uk-UA"/>
              </w:rPr>
              <w:t>5</w:t>
            </w:r>
          </w:p>
        </w:tc>
        <w:tc>
          <w:tcPr>
            <w:tcW w:w="1936" w:type="dxa"/>
            <w:shd w:val="clear" w:color="auto" w:fill="auto"/>
            <w:vAlign w:val="bottom"/>
          </w:tcPr>
          <w:p w14:paraId="5ED75614" w14:textId="77777777" w:rsidR="00F21915" w:rsidRPr="00B04CCA" w:rsidRDefault="00F21915" w:rsidP="00AE7521">
            <w:pPr>
              <w:pStyle w:val="aff"/>
              <w:rPr>
                <w:i/>
                <w:lang w:val="uk-UA"/>
              </w:rPr>
            </w:pPr>
            <w:r w:rsidRPr="00B04CCA">
              <w:rPr>
                <w:i/>
                <w:lang w:val="uk-UA"/>
              </w:rPr>
              <w:t>6</w:t>
            </w:r>
          </w:p>
        </w:tc>
      </w:tr>
      <w:tr w:rsidR="00F21915" w:rsidRPr="00944B76" w14:paraId="3A12DB52" w14:textId="77777777" w:rsidTr="00F21915">
        <w:tc>
          <w:tcPr>
            <w:tcW w:w="851" w:type="dxa"/>
            <w:shd w:val="clear" w:color="auto" w:fill="auto"/>
            <w:vAlign w:val="bottom"/>
          </w:tcPr>
          <w:p w14:paraId="69258F9C" w14:textId="77777777" w:rsidR="00F21915" w:rsidRPr="00B04CCA" w:rsidRDefault="00F21915" w:rsidP="00AE7521">
            <w:pPr>
              <w:pStyle w:val="aff"/>
              <w:rPr>
                <w:lang w:val="uk-UA"/>
              </w:rPr>
            </w:pPr>
            <w:r w:rsidRPr="00B04CCA">
              <w:rPr>
                <w:lang w:val="uk-UA"/>
              </w:rPr>
              <w:t>1</w:t>
            </w:r>
          </w:p>
        </w:tc>
        <w:tc>
          <w:tcPr>
            <w:tcW w:w="3686" w:type="dxa"/>
            <w:shd w:val="clear" w:color="auto" w:fill="auto"/>
            <w:vAlign w:val="bottom"/>
          </w:tcPr>
          <w:p w14:paraId="61035585" w14:textId="77777777" w:rsidR="00F21915" w:rsidRPr="00B04CCA" w:rsidRDefault="00F21915" w:rsidP="00AE7521">
            <w:pPr>
              <w:pStyle w:val="aff"/>
              <w:rPr>
                <w:lang w:val="uk-UA"/>
              </w:rPr>
            </w:pPr>
            <w:r w:rsidRPr="00B04CCA">
              <w:rPr>
                <w:lang w:val="uk-UA"/>
              </w:rPr>
              <w:t>Папір</w:t>
            </w:r>
          </w:p>
        </w:tc>
        <w:tc>
          <w:tcPr>
            <w:tcW w:w="1417" w:type="dxa"/>
            <w:shd w:val="clear" w:color="auto" w:fill="auto"/>
            <w:vAlign w:val="bottom"/>
          </w:tcPr>
          <w:p w14:paraId="57F4C733" w14:textId="77777777" w:rsidR="00F21915" w:rsidRPr="00B04CCA" w:rsidRDefault="00F21915" w:rsidP="00AE7521">
            <w:pPr>
              <w:pStyle w:val="aff"/>
              <w:rPr>
                <w:lang w:val="uk-UA"/>
              </w:rPr>
            </w:pPr>
            <w:r w:rsidRPr="00B04CCA">
              <w:rPr>
                <w:lang w:val="uk-UA"/>
              </w:rPr>
              <w:t>Аркушів</w:t>
            </w:r>
          </w:p>
        </w:tc>
        <w:tc>
          <w:tcPr>
            <w:tcW w:w="1418" w:type="dxa"/>
            <w:shd w:val="clear" w:color="auto" w:fill="auto"/>
            <w:vAlign w:val="bottom"/>
          </w:tcPr>
          <w:p w14:paraId="648AE157" w14:textId="77777777" w:rsidR="00F21915" w:rsidRPr="00B04CCA" w:rsidRDefault="00F21915" w:rsidP="00AE7521">
            <w:pPr>
              <w:pStyle w:val="aff"/>
              <w:rPr>
                <w:lang w:val="uk-UA"/>
              </w:rPr>
            </w:pPr>
            <w:r w:rsidRPr="00B04CCA">
              <w:rPr>
                <w:lang w:val="uk-UA"/>
              </w:rPr>
              <w:t>0.5</w:t>
            </w:r>
          </w:p>
        </w:tc>
        <w:tc>
          <w:tcPr>
            <w:tcW w:w="708" w:type="dxa"/>
            <w:shd w:val="clear" w:color="auto" w:fill="auto"/>
            <w:vAlign w:val="bottom"/>
          </w:tcPr>
          <w:p w14:paraId="3EF3C370" w14:textId="77777777" w:rsidR="00F21915" w:rsidRPr="00B04CCA" w:rsidRDefault="00F21915" w:rsidP="00AE7521">
            <w:pPr>
              <w:pStyle w:val="aff"/>
              <w:rPr>
                <w:lang w:val="uk-UA"/>
              </w:rPr>
            </w:pPr>
            <w:r w:rsidRPr="00B04CCA">
              <w:rPr>
                <w:lang w:val="uk-UA"/>
              </w:rPr>
              <w:t>30</w:t>
            </w:r>
          </w:p>
        </w:tc>
        <w:tc>
          <w:tcPr>
            <w:tcW w:w="1936" w:type="dxa"/>
            <w:shd w:val="clear" w:color="auto" w:fill="auto"/>
            <w:vAlign w:val="bottom"/>
          </w:tcPr>
          <w:p w14:paraId="289D6AB1" w14:textId="77777777" w:rsidR="00F21915" w:rsidRPr="00B04CCA" w:rsidRDefault="00F21915" w:rsidP="00AE7521">
            <w:pPr>
              <w:pStyle w:val="aff"/>
              <w:rPr>
                <w:lang w:val="uk-UA"/>
              </w:rPr>
            </w:pPr>
            <w:r w:rsidRPr="00B04CCA">
              <w:rPr>
                <w:lang w:val="uk-UA"/>
              </w:rPr>
              <w:t>15</w:t>
            </w:r>
          </w:p>
        </w:tc>
      </w:tr>
      <w:tr w:rsidR="00F21915" w:rsidRPr="00944B76" w14:paraId="52F9C549" w14:textId="77777777" w:rsidTr="00F21915">
        <w:tc>
          <w:tcPr>
            <w:tcW w:w="851" w:type="dxa"/>
            <w:shd w:val="clear" w:color="auto" w:fill="auto"/>
            <w:vAlign w:val="bottom"/>
          </w:tcPr>
          <w:p w14:paraId="0074BC86" w14:textId="77777777" w:rsidR="00F21915" w:rsidRPr="00B04CCA" w:rsidRDefault="00F21915" w:rsidP="00AE7521">
            <w:pPr>
              <w:pStyle w:val="aff"/>
              <w:rPr>
                <w:lang w:val="uk-UA"/>
              </w:rPr>
            </w:pPr>
            <w:r w:rsidRPr="00B04CCA">
              <w:rPr>
                <w:lang w:val="uk-UA"/>
              </w:rPr>
              <w:t>2</w:t>
            </w:r>
          </w:p>
        </w:tc>
        <w:tc>
          <w:tcPr>
            <w:tcW w:w="3686" w:type="dxa"/>
            <w:shd w:val="clear" w:color="auto" w:fill="auto"/>
            <w:vAlign w:val="bottom"/>
          </w:tcPr>
          <w:p w14:paraId="19710B17" w14:textId="77777777" w:rsidR="00F21915" w:rsidRPr="00B04CCA" w:rsidRDefault="00F21915" w:rsidP="00AE7521">
            <w:pPr>
              <w:pStyle w:val="aff"/>
              <w:rPr>
                <w:lang w:val="uk-UA"/>
              </w:rPr>
            </w:pPr>
            <w:r w:rsidRPr="00B04CCA">
              <w:rPr>
                <w:lang w:val="uk-UA"/>
              </w:rPr>
              <w:t>Диски</w:t>
            </w:r>
          </w:p>
        </w:tc>
        <w:tc>
          <w:tcPr>
            <w:tcW w:w="1417" w:type="dxa"/>
            <w:shd w:val="clear" w:color="auto" w:fill="auto"/>
            <w:vAlign w:val="bottom"/>
          </w:tcPr>
          <w:p w14:paraId="20C343DB" w14:textId="77777777"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14:paraId="7E0EE702" w14:textId="77777777" w:rsidR="00F21915" w:rsidRPr="00B04CCA" w:rsidRDefault="00F21915" w:rsidP="00AE7521">
            <w:pPr>
              <w:pStyle w:val="aff"/>
              <w:rPr>
                <w:lang w:val="uk-UA"/>
              </w:rPr>
            </w:pPr>
            <w:r w:rsidRPr="00B04CCA">
              <w:rPr>
                <w:lang w:val="uk-UA"/>
              </w:rPr>
              <w:t>2</w:t>
            </w:r>
          </w:p>
        </w:tc>
        <w:tc>
          <w:tcPr>
            <w:tcW w:w="708" w:type="dxa"/>
            <w:shd w:val="clear" w:color="auto" w:fill="auto"/>
            <w:vAlign w:val="bottom"/>
          </w:tcPr>
          <w:p w14:paraId="1CC133FF" w14:textId="77777777" w:rsidR="00F21915" w:rsidRPr="00B04CCA" w:rsidRDefault="00F21915" w:rsidP="00AE7521">
            <w:pPr>
              <w:pStyle w:val="aff"/>
              <w:rPr>
                <w:lang w:val="uk-UA"/>
              </w:rPr>
            </w:pPr>
            <w:r w:rsidRPr="00B04CCA">
              <w:rPr>
                <w:lang w:val="uk-UA"/>
              </w:rPr>
              <w:t>3</w:t>
            </w:r>
          </w:p>
        </w:tc>
        <w:tc>
          <w:tcPr>
            <w:tcW w:w="1936" w:type="dxa"/>
            <w:shd w:val="clear" w:color="auto" w:fill="auto"/>
            <w:vAlign w:val="bottom"/>
          </w:tcPr>
          <w:p w14:paraId="3AF48E09" w14:textId="77777777" w:rsidR="00F21915" w:rsidRPr="00B04CCA" w:rsidRDefault="00F21915" w:rsidP="00AE7521">
            <w:pPr>
              <w:pStyle w:val="aff"/>
              <w:rPr>
                <w:lang w:val="uk-UA"/>
              </w:rPr>
            </w:pPr>
            <w:r w:rsidRPr="00B04CCA">
              <w:rPr>
                <w:lang w:val="uk-UA"/>
              </w:rPr>
              <w:t>6</w:t>
            </w:r>
          </w:p>
        </w:tc>
      </w:tr>
      <w:tr w:rsidR="00F21915" w:rsidRPr="00944B76" w14:paraId="535DDDC6" w14:textId="77777777" w:rsidTr="00F21915">
        <w:tc>
          <w:tcPr>
            <w:tcW w:w="851" w:type="dxa"/>
            <w:shd w:val="clear" w:color="auto" w:fill="auto"/>
            <w:vAlign w:val="bottom"/>
          </w:tcPr>
          <w:p w14:paraId="53126F70" w14:textId="77777777" w:rsidR="00F21915" w:rsidRPr="00B04CCA" w:rsidRDefault="00F21915" w:rsidP="00AE7521">
            <w:pPr>
              <w:pStyle w:val="aff"/>
              <w:rPr>
                <w:lang w:val="uk-UA"/>
              </w:rPr>
            </w:pPr>
            <w:r w:rsidRPr="00B04CCA">
              <w:rPr>
                <w:lang w:val="uk-UA"/>
              </w:rPr>
              <w:t>3</w:t>
            </w:r>
          </w:p>
        </w:tc>
        <w:tc>
          <w:tcPr>
            <w:tcW w:w="3686" w:type="dxa"/>
            <w:shd w:val="clear" w:color="auto" w:fill="auto"/>
            <w:vAlign w:val="bottom"/>
          </w:tcPr>
          <w:p w14:paraId="054A0770" w14:textId="77777777" w:rsidR="00F21915" w:rsidRPr="00B04CCA" w:rsidRDefault="00F21915" w:rsidP="00AE7521">
            <w:pPr>
              <w:pStyle w:val="aff"/>
              <w:rPr>
                <w:lang w:val="uk-UA"/>
              </w:rPr>
            </w:pPr>
            <w:r w:rsidRPr="00B04CCA">
              <w:rPr>
                <w:lang w:val="uk-UA"/>
              </w:rPr>
              <w:t>Папки</w:t>
            </w:r>
          </w:p>
        </w:tc>
        <w:tc>
          <w:tcPr>
            <w:tcW w:w="1417" w:type="dxa"/>
            <w:shd w:val="clear" w:color="auto" w:fill="auto"/>
            <w:vAlign w:val="bottom"/>
          </w:tcPr>
          <w:p w14:paraId="040C0ECF" w14:textId="77777777"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14:paraId="5DA0DABD" w14:textId="77777777" w:rsidR="00F21915" w:rsidRPr="00B04CCA" w:rsidRDefault="00F21915" w:rsidP="00AE7521">
            <w:pPr>
              <w:pStyle w:val="aff"/>
              <w:rPr>
                <w:lang w:val="uk-UA"/>
              </w:rPr>
            </w:pPr>
            <w:r w:rsidRPr="00B04CCA">
              <w:rPr>
                <w:lang w:val="uk-UA"/>
              </w:rPr>
              <w:t>15</w:t>
            </w:r>
          </w:p>
        </w:tc>
        <w:tc>
          <w:tcPr>
            <w:tcW w:w="708" w:type="dxa"/>
            <w:shd w:val="clear" w:color="auto" w:fill="auto"/>
            <w:vAlign w:val="bottom"/>
          </w:tcPr>
          <w:p w14:paraId="7EF45FB2" w14:textId="77777777" w:rsidR="00F21915" w:rsidRPr="00B04CCA" w:rsidRDefault="00F21915" w:rsidP="00AE7521">
            <w:pPr>
              <w:pStyle w:val="aff"/>
              <w:rPr>
                <w:lang w:val="uk-UA"/>
              </w:rPr>
            </w:pPr>
            <w:r w:rsidRPr="00B04CCA">
              <w:rPr>
                <w:lang w:val="uk-UA"/>
              </w:rPr>
              <w:t>2</w:t>
            </w:r>
          </w:p>
        </w:tc>
        <w:tc>
          <w:tcPr>
            <w:tcW w:w="1936" w:type="dxa"/>
            <w:shd w:val="clear" w:color="auto" w:fill="auto"/>
            <w:vAlign w:val="bottom"/>
          </w:tcPr>
          <w:p w14:paraId="0008241B" w14:textId="77777777" w:rsidR="00F21915" w:rsidRPr="00B04CCA" w:rsidRDefault="00F21915" w:rsidP="00AE7521">
            <w:pPr>
              <w:pStyle w:val="aff"/>
              <w:rPr>
                <w:lang w:val="uk-UA"/>
              </w:rPr>
            </w:pPr>
            <w:r w:rsidRPr="00B04CCA">
              <w:rPr>
                <w:lang w:val="uk-UA"/>
              </w:rPr>
              <w:t>30</w:t>
            </w:r>
          </w:p>
        </w:tc>
      </w:tr>
      <w:tr w:rsidR="00F21915" w:rsidRPr="00944B76" w14:paraId="0634CC03" w14:textId="77777777" w:rsidTr="00F21915">
        <w:tc>
          <w:tcPr>
            <w:tcW w:w="851" w:type="dxa"/>
            <w:shd w:val="clear" w:color="auto" w:fill="auto"/>
            <w:vAlign w:val="bottom"/>
          </w:tcPr>
          <w:p w14:paraId="5311D716" w14:textId="77777777" w:rsidR="00F21915" w:rsidRPr="00B04CCA" w:rsidRDefault="00F21915" w:rsidP="00AE7521">
            <w:pPr>
              <w:pStyle w:val="aff"/>
            </w:pPr>
          </w:p>
        </w:tc>
        <w:tc>
          <w:tcPr>
            <w:tcW w:w="3686" w:type="dxa"/>
            <w:shd w:val="clear" w:color="auto" w:fill="auto"/>
            <w:vAlign w:val="bottom"/>
          </w:tcPr>
          <w:p w14:paraId="6E754C84" w14:textId="77777777" w:rsidR="00F21915" w:rsidRPr="00B04CCA" w:rsidRDefault="00F21915" w:rsidP="00AE7521">
            <w:pPr>
              <w:pStyle w:val="aff"/>
              <w:rPr>
                <w:lang w:val="uk-UA"/>
              </w:rPr>
            </w:pPr>
            <w:r w:rsidRPr="00B04CCA">
              <w:rPr>
                <w:lang w:val="uk-UA"/>
              </w:rPr>
              <w:t>Разом</w:t>
            </w:r>
          </w:p>
        </w:tc>
        <w:tc>
          <w:tcPr>
            <w:tcW w:w="1417" w:type="dxa"/>
            <w:shd w:val="clear" w:color="auto" w:fill="auto"/>
            <w:vAlign w:val="bottom"/>
          </w:tcPr>
          <w:p w14:paraId="250568E1" w14:textId="77777777" w:rsidR="00F21915" w:rsidRPr="00B04CCA" w:rsidRDefault="00F21915" w:rsidP="00AE7521">
            <w:pPr>
              <w:pStyle w:val="aff"/>
              <w:rPr>
                <w:lang w:val="uk-UA"/>
              </w:rPr>
            </w:pPr>
          </w:p>
        </w:tc>
        <w:tc>
          <w:tcPr>
            <w:tcW w:w="1418" w:type="dxa"/>
            <w:shd w:val="clear" w:color="auto" w:fill="auto"/>
            <w:vAlign w:val="bottom"/>
          </w:tcPr>
          <w:p w14:paraId="5B953C34" w14:textId="77777777" w:rsidR="00F21915" w:rsidRPr="00B04CCA" w:rsidRDefault="00F21915" w:rsidP="00AE7521">
            <w:pPr>
              <w:pStyle w:val="aff"/>
              <w:rPr>
                <w:lang w:val="uk-UA"/>
              </w:rPr>
            </w:pPr>
          </w:p>
        </w:tc>
        <w:tc>
          <w:tcPr>
            <w:tcW w:w="708" w:type="dxa"/>
            <w:shd w:val="clear" w:color="auto" w:fill="auto"/>
            <w:vAlign w:val="bottom"/>
          </w:tcPr>
          <w:p w14:paraId="07338723" w14:textId="77777777" w:rsidR="00F21915" w:rsidRPr="00B04CCA" w:rsidRDefault="00F21915" w:rsidP="00AE7521">
            <w:pPr>
              <w:pStyle w:val="aff"/>
              <w:rPr>
                <w:lang w:val="uk-UA"/>
              </w:rPr>
            </w:pPr>
          </w:p>
        </w:tc>
        <w:tc>
          <w:tcPr>
            <w:tcW w:w="1936" w:type="dxa"/>
            <w:shd w:val="clear" w:color="auto" w:fill="auto"/>
            <w:vAlign w:val="bottom"/>
          </w:tcPr>
          <w:p w14:paraId="5ED400EF" w14:textId="77777777" w:rsidR="00F21915" w:rsidRPr="00B04CCA" w:rsidRDefault="00F21915" w:rsidP="00AE7521">
            <w:pPr>
              <w:pStyle w:val="aff"/>
              <w:rPr>
                <w:lang w:val="uk-UA"/>
              </w:rPr>
            </w:pPr>
            <w:r w:rsidRPr="00B04CCA">
              <w:rPr>
                <w:lang w:val="uk-UA"/>
              </w:rPr>
              <w:t>ВМ =51</w:t>
            </w:r>
          </w:p>
        </w:tc>
      </w:tr>
      <w:bookmarkEnd w:id="66"/>
    </w:tbl>
    <w:p w14:paraId="328333E1" w14:textId="77777777" w:rsidR="00F21915" w:rsidRDefault="00F21915" w:rsidP="00BB5D9E">
      <w:pPr>
        <w:pStyle w:val="af"/>
      </w:pPr>
    </w:p>
    <w:p w14:paraId="6E6A1FB1" w14:textId="77777777" w:rsidR="00905AB3" w:rsidRDefault="007543F2" w:rsidP="007543F2">
      <w:pPr>
        <w:pStyle w:val="af"/>
      </w:pPr>
      <w:r w:rsidRPr="007543F2">
        <w:t>Загальні витрати на матеріали складуть:</w:t>
      </w:r>
    </w:p>
    <w:p w14:paraId="784ECB26" w14:textId="77777777" w:rsidR="007543F2" w:rsidRDefault="007543F2" w:rsidP="00F85C68">
      <w:pPr>
        <w:pStyle w:val="afc"/>
        <w:rPr>
          <w:lang w:val="ru-RU"/>
        </w:rPr>
      </w:pPr>
      <w:r w:rsidRPr="00EC613C">
        <w:object w:dxaOrig="1340" w:dyaOrig="680" w14:anchorId="78E76798">
          <v:shape id="_x0000_i1029" type="#_x0000_t75" style="width:81pt;height:39.75pt" o:ole="">
            <v:imagedata r:id="rId43" o:title=""/>
          </v:shape>
          <o:OLEObject Type="Embed" ProgID="Equation.3" ShapeID="_x0000_i1029" DrawAspect="Content" ObjectID="_1685303034" r:id="rId44"/>
        </w:objec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Pr>
          <w:lang w:val="en-US"/>
        </w:rPr>
        <w:t>5</w:t>
      </w:r>
      <w:r>
        <w:rPr>
          <w:lang w:val="ru-RU"/>
        </w:rPr>
        <w:t>)</w:t>
      </w:r>
    </w:p>
    <w:p w14:paraId="01D468C5" w14:textId="77777777" w:rsidR="000636E9" w:rsidRDefault="000636E9" w:rsidP="000636E9">
      <w:pPr>
        <w:pStyle w:val="a2"/>
      </w:pPr>
      <w:bookmarkStart w:id="67" w:name="_Toc74067607"/>
      <w:r w:rsidRPr="000636E9">
        <w:t>Витрати на електроенергію для технологічних потреб</w:t>
      </w:r>
      <w:bookmarkEnd w:id="67"/>
    </w:p>
    <w:p w14:paraId="4CC3F9B3" w14:textId="77777777" w:rsidR="000636E9" w:rsidRDefault="000636E9" w:rsidP="000636E9">
      <w:pPr>
        <w:pStyle w:val="af"/>
      </w:pPr>
      <w:r w:rsidRPr="000636E9">
        <w:t>Витрати на електроенергію при експлуатації технічних засобів визначаються за формулою:</w:t>
      </w:r>
    </w:p>
    <w:p w14:paraId="154F2159" w14:textId="77777777" w:rsidR="000636E9" w:rsidRPr="00F85C68" w:rsidRDefault="000636E9" w:rsidP="00F85C68">
      <w:pPr>
        <w:pStyle w:val="afc"/>
      </w:pPr>
      <w:r w:rsidRPr="00EC613C">
        <w:object w:dxaOrig="2460" w:dyaOrig="360" w14:anchorId="607E284E">
          <v:shape id="_x0000_i1030" type="#_x0000_t75" style="width:153pt;height:21pt" o:ole="">
            <v:imagedata r:id="rId45" o:title=""/>
          </v:shape>
          <o:OLEObject Type="Embed" ProgID="Equation.3" ShapeID="_x0000_i1030" DrawAspect="Content" ObjectID="_1685303035" r:id="rId46"/>
        </w:object>
      </w:r>
      <w:r>
        <w:tab/>
      </w:r>
      <w:r w:rsidR="00F85C68">
        <w:tab/>
      </w:r>
      <w:r w:rsidR="00F85C68">
        <w:tab/>
      </w:r>
      <w:r w:rsidR="00F85C68">
        <w:tab/>
      </w:r>
      <w:r w:rsidRPr="00F85C68">
        <w:t>(5.</w:t>
      </w:r>
      <w:r w:rsidR="00D75411" w:rsidRPr="00E42BFF">
        <w:rPr>
          <w:lang w:val="ru-RU"/>
        </w:rPr>
        <w:t>6</w:t>
      </w:r>
      <w:r w:rsidRPr="00F85C68">
        <w:t>)</w:t>
      </w:r>
    </w:p>
    <w:p w14:paraId="17BF0B3B" w14:textId="77777777" w:rsidR="00122264" w:rsidRDefault="00122264" w:rsidP="00122264">
      <w:pPr>
        <w:pStyle w:val="af"/>
      </w:pPr>
      <w:r>
        <w:t>де</w:t>
      </w:r>
      <w:r w:rsidR="001C6222">
        <w:t xml:space="preserve"> </w:t>
      </w:r>
      <w:r>
        <w:t>Nn</w:t>
      </w:r>
      <w:r w:rsidR="001C6222">
        <w:t xml:space="preserve"> </w:t>
      </w:r>
      <w:r>
        <w:t>- потужність n - го обладнання, кВт;</w:t>
      </w:r>
    </w:p>
    <w:p w14:paraId="171E9D3E" w14:textId="77777777" w:rsidR="00122264" w:rsidRDefault="00122264" w:rsidP="00122264">
      <w:pPr>
        <w:pStyle w:val="af"/>
      </w:pPr>
      <w:r>
        <w:t>Цел</w:t>
      </w:r>
      <w:r w:rsidR="001C6222">
        <w:t xml:space="preserve"> </w:t>
      </w:r>
      <w:r>
        <w:t>- ціна 1 кВт/год електроенергії, грн.;</w:t>
      </w:r>
    </w:p>
    <w:p w14:paraId="0C831FF4" w14:textId="77777777" w:rsidR="00122264" w:rsidRDefault="00122264" w:rsidP="00122264">
      <w:pPr>
        <w:pStyle w:val="af"/>
      </w:pPr>
      <w:r>
        <w:t>(Т · Кв) - час роботи n - го обладнання, годин;</w:t>
      </w:r>
    </w:p>
    <w:p w14:paraId="1D6D919C" w14:textId="77777777" w:rsidR="00122264" w:rsidRDefault="00122264" w:rsidP="00122264">
      <w:pPr>
        <w:pStyle w:val="af"/>
      </w:pPr>
      <w:r>
        <w:t>Кв.п. - коефіцієнт використання</w:t>
      </w:r>
      <w:r w:rsidR="001C6222">
        <w:t xml:space="preserve"> </w:t>
      </w:r>
      <w:r>
        <w:t>n - го обладнання протягом періоду розробки проекту.</w:t>
      </w:r>
    </w:p>
    <w:p w14:paraId="0F77C978" w14:textId="77777777" w:rsidR="000636E9" w:rsidRPr="00E42BFF" w:rsidRDefault="00122264" w:rsidP="00122264">
      <w:pPr>
        <w:pStyle w:val="af"/>
        <w:rPr>
          <w:lang w:val="ru-RU"/>
        </w:rPr>
      </w:pPr>
      <w:r>
        <w:t xml:space="preserve">Розрахунок виконується в таблиці </w:t>
      </w:r>
      <w:r w:rsidR="00405298">
        <w:rPr>
          <w:lang w:val="ru-RU"/>
        </w:rPr>
        <w:t>5.</w:t>
      </w:r>
      <w:r w:rsidR="00D75411" w:rsidRPr="00E42BFF">
        <w:rPr>
          <w:lang w:val="ru-RU"/>
        </w:rPr>
        <w:t>4</w:t>
      </w:r>
      <w:r>
        <w:t>.</w:t>
      </w:r>
    </w:p>
    <w:p w14:paraId="0178B220" w14:textId="77777777" w:rsidR="00122264" w:rsidRDefault="00122264" w:rsidP="00122264">
      <w:pPr>
        <w:pStyle w:val="af"/>
      </w:pPr>
    </w:p>
    <w:p w14:paraId="0E562B94" w14:textId="77777777" w:rsidR="00211138" w:rsidRDefault="00211138" w:rsidP="00122264">
      <w:pPr>
        <w:pStyle w:val="af"/>
      </w:pPr>
      <w:r w:rsidRPr="00211138">
        <w:t>Таблиця 5.4 – Розрахунок витрат на електроенергію</w:t>
      </w:r>
    </w:p>
    <w:tbl>
      <w:tblPr>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985"/>
        <w:gridCol w:w="1134"/>
        <w:gridCol w:w="1559"/>
        <w:gridCol w:w="850"/>
        <w:gridCol w:w="1560"/>
        <w:gridCol w:w="1701"/>
      </w:tblGrid>
      <w:tr w:rsidR="00122264" w:rsidRPr="00944B76" w14:paraId="4783A3EB" w14:textId="77777777" w:rsidTr="00405298">
        <w:tc>
          <w:tcPr>
            <w:tcW w:w="851" w:type="dxa"/>
            <w:shd w:val="clear" w:color="auto" w:fill="auto"/>
            <w:vAlign w:val="center"/>
          </w:tcPr>
          <w:p w14:paraId="1AD277DA" w14:textId="77777777" w:rsidR="00122264" w:rsidRPr="00AE7521" w:rsidRDefault="00122264" w:rsidP="00AE7521">
            <w:pPr>
              <w:pStyle w:val="aff"/>
              <w:rPr>
                <w:b/>
                <w:lang w:val="uk-UA"/>
              </w:rPr>
            </w:pPr>
            <w:r w:rsidRPr="00AE7521">
              <w:rPr>
                <w:b/>
                <w:lang w:val="uk-UA"/>
              </w:rPr>
              <w:t>№ з/п</w:t>
            </w:r>
          </w:p>
        </w:tc>
        <w:tc>
          <w:tcPr>
            <w:tcW w:w="1985" w:type="dxa"/>
            <w:shd w:val="clear" w:color="auto" w:fill="auto"/>
            <w:vAlign w:val="center"/>
          </w:tcPr>
          <w:p w14:paraId="174CB62F" w14:textId="77777777" w:rsidR="00122264" w:rsidRPr="00AE7521" w:rsidRDefault="00122264" w:rsidP="00AE7521">
            <w:pPr>
              <w:pStyle w:val="aff"/>
              <w:rPr>
                <w:b/>
                <w:lang w:val="uk-UA"/>
              </w:rPr>
            </w:pPr>
            <w:r w:rsidRPr="00AE7521">
              <w:rPr>
                <w:b/>
                <w:lang w:val="uk-UA"/>
              </w:rPr>
              <w:t>Обладнання</w:t>
            </w:r>
          </w:p>
        </w:tc>
        <w:tc>
          <w:tcPr>
            <w:tcW w:w="1134" w:type="dxa"/>
            <w:shd w:val="clear" w:color="auto" w:fill="auto"/>
            <w:vAlign w:val="center"/>
          </w:tcPr>
          <w:p w14:paraId="74F5EBF2" w14:textId="77777777" w:rsidR="00122264" w:rsidRPr="00AE7521" w:rsidRDefault="00122264" w:rsidP="00AE7521">
            <w:pPr>
              <w:pStyle w:val="aff"/>
              <w:rPr>
                <w:b/>
                <w:lang w:val="uk-UA"/>
              </w:rPr>
            </w:pPr>
            <w:r w:rsidRPr="00AE7521">
              <w:rPr>
                <w:b/>
                <w:lang w:val="en-US"/>
              </w:rPr>
              <w:t>N</w:t>
            </w:r>
            <w:r w:rsidRPr="00AE7521">
              <w:rPr>
                <w:b/>
                <w:lang w:val="uk-UA"/>
              </w:rPr>
              <w:t>, кВт</w:t>
            </w:r>
          </w:p>
        </w:tc>
        <w:tc>
          <w:tcPr>
            <w:tcW w:w="1559" w:type="dxa"/>
            <w:shd w:val="clear" w:color="auto" w:fill="auto"/>
            <w:vAlign w:val="center"/>
          </w:tcPr>
          <w:p w14:paraId="19699452" w14:textId="77777777" w:rsidR="00122264" w:rsidRPr="00AE7521" w:rsidRDefault="00122264" w:rsidP="00AE7521">
            <w:pPr>
              <w:pStyle w:val="aff"/>
              <w:rPr>
                <w:b/>
                <w:lang w:val="uk-UA"/>
              </w:rPr>
            </w:pPr>
            <w:r w:rsidRPr="00AE7521">
              <w:rPr>
                <w:b/>
                <w:lang w:val="uk-UA"/>
              </w:rPr>
              <w:t>Т,</w:t>
            </w:r>
            <w:r w:rsidR="00405298" w:rsidRPr="00AE7521">
              <w:rPr>
                <w:b/>
                <w:lang w:val="uk-UA"/>
              </w:rPr>
              <w:t xml:space="preserve"> </w:t>
            </w:r>
            <w:r w:rsidRPr="00AE7521">
              <w:rPr>
                <w:b/>
                <w:lang w:val="uk-UA"/>
              </w:rPr>
              <w:t>годин</w:t>
            </w:r>
          </w:p>
        </w:tc>
        <w:tc>
          <w:tcPr>
            <w:tcW w:w="850" w:type="dxa"/>
            <w:shd w:val="clear" w:color="auto" w:fill="auto"/>
            <w:vAlign w:val="center"/>
          </w:tcPr>
          <w:p w14:paraId="026BD127" w14:textId="77777777" w:rsidR="00122264" w:rsidRPr="00AE7521" w:rsidRDefault="00122264" w:rsidP="00AE7521">
            <w:pPr>
              <w:pStyle w:val="aff"/>
              <w:rPr>
                <w:b/>
                <w:lang w:val="uk-UA"/>
              </w:rPr>
            </w:pPr>
            <w:r w:rsidRPr="00AE7521">
              <w:rPr>
                <w:b/>
                <w:lang w:val="uk-UA"/>
              </w:rPr>
              <w:t>К</w:t>
            </w:r>
            <w:r w:rsidRPr="00AE7521">
              <w:rPr>
                <w:b/>
                <w:vertAlign w:val="subscript"/>
                <w:lang w:val="uk-UA"/>
              </w:rPr>
              <w:t>в.</w:t>
            </w:r>
            <w:r w:rsidRPr="00AE7521">
              <w:rPr>
                <w:b/>
                <w:i/>
                <w:vertAlign w:val="subscript"/>
                <w:lang w:val="uk-UA"/>
              </w:rPr>
              <w:t>п.</w:t>
            </w:r>
          </w:p>
        </w:tc>
        <w:tc>
          <w:tcPr>
            <w:tcW w:w="1560" w:type="dxa"/>
            <w:shd w:val="clear" w:color="auto" w:fill="auto"/>
            <w:vAlign w:val="center"/>
          </w:tcPr>
          <w:p w14:paraId="7D4383F4" w14:textId="77777777" w:rsidR="00122264" w:rsidRPr="00AE7521" w:rsidRDefault="00122264" w:rsidP="00AE7521">
            <w:pPr>
              <w:pStyle w:val="aff"/>
              <w:rPr>
                <w:b/>
                <w:lang w:val="uk-UA"/>
              </w:rPr>
            </w:pPr>
            <w:r w:rsidRPr="00AE7521">
              <w:rPr>
                <w:b/>
                <w:lang w:val="uk-UA"/>
              </w:rPr>
              <w:t>Ц</w:t>
            </w:r>
            <w:r w:rsidRPr="00AE7521">
              <w:rPr>
                <w:b/>
                <w:vertAlign w:val="subscript"/>
                <w:lang w:val="uk-UA"/>
              </w:rPr>
              <w:t>ел</w:t>
            </w:r>
            <w:r w:rsidRPr="00AE7521">
              <w:rPr>
                <w:b/>
                <w:lang w:val="uk-UA"/>
              </w:rPr>
              <w:t>, грн.</w:t>
            </w:r>
          </w:p>
        </w:tc>
        <w:tc>
          <w:tcPr>
            <w:tcW w:w="1701" w:type="dxa"/>
            <w:shd w:val="clear" w:color="auto" w:fill="auto"/>
            <w:vAlign w:val="center"/>
          </w:tcPr>
          <w:p w14:paraId="222A3017" w14:textId="77777777" w:rsidR="00122264" w:rsidRPr="00AE7521" w:rsidRDefault="00122264" w:rsidP="00AE7521">
            <w:pPr>
              <w:pStyle w:val="aff"/>
              <w:rPr>
                <w:b/>
                <w:lang w:val="uk-UA"/>
              </w:rPr>
            </w:pPr>
            <w:r w:rsidRPr="00AE7521">
              <w:rPr>
                <w:b/>
                <w:lang w:val="uk-UA"/>
              </w:rPr>
              <w:t>Е</w:t>
            </w:r>
            <w:r w:rsidRPr="00AE7521">
              <w:rPr>
                <w:b/>
                <w:vertAlign w:val="subscript"/>
                <w:lang w:val="en-US"/>
              </w:rPr>
              <w:t>n</w:t>
            </w:r>
            <w:r w:rsidRPr="00AE7521">
              <w:rPr>
                <w:b/>
                <w:lang w:val="uk-UA"/>
              </w:rPr>
              <w:t>,</w:t>
            </w:r>
            <w:r w:rsidR="00405298" w:rsidRPr="00AE7521">
              <w:rPr>
                <w:b/>
                <w:lang w:val="uk-UA"/>
              </w:rPr>
              <w:t xml:space="preserve"> </w:t>
            </w:r>
            <w:r w:rsidRPr="00AE7521">
              <w:rPr>
                <w:b/>
                <w:lang w:val="uk-UA"/>
              </w:rPr>
              <w:t>грн.</w:t>
            </w:r>
          </w:p>
        </w:tc>
      </w:tr>
      <w:tr w:rsidR="00122264" w:rsidRPr="00944B76" w14:paraId="26103378" w14:textId="77777777" w:rsidTr="00405298">
        <w:tc>
          <w:tcPr>
            <w:tcW w:w="851" w:type="dxa"/>
            <w:shd w:val="clear" w:color="auto" w:fill="auto"/>
            <w:vAlign w:val="center"/>
          </w:tcPr>
          <w:p w14:paraId="203445BD" w14:textId="77777777" w:rsidR="00122264" w:rsidRPr="00B04CCA" w:rsidRDefault="00122264" w:rsidP="00AE7521">
            <w:pPr>
              <w:pStyle w:val="aff"/>
              <w:rPr>
                <w:i/>
                <w:lang w:val="uk-UA"/>
              </w:rPr>
            </w:pPr>
            <w:r w:rsidRPr="00B04CCA">
              <w:rPr>
                <w:i/>
                <w:lang w:val="uk-UA"/>
              </w:rPr>
              <w:t>1</w:t>
            </w:r>
          </w:p>
        </w:tc>
        <w:tc>
          <w:tcPr>
            <w:tcW w:w="1985" w:type="dxa"/>
            <w:shd w:val="clear" w:color="auto" w:fill="auto"/>
            <w:vAlign w:val="center"/>
          </w:tcPr>
          <w:p w14:paraId="1064358F" w14:textId="77777777" w:rsidR="00122264" w:rsidRPr="00B04CCA" w:rsidRDefault="00122264" w:rsidP="00AE7521">
            <w:pPr>
              <w:pStyle w:val="aff"/>
              <w:rPr>
                <w:i/>
                <w:lang w:val="uk-UA"/>
              </w:rPr>
            </w:pPr>
            <w:r w:rsidRPr="00B04CCA">
              <w:rPr>
                <w:i/>
                <w:lang w:val="uk-UA"/>
              </w:rPr>
              <w:t>2</w:t>
            </w:r>
          </w:p>
        </w:tc>
        <w:tc>
          <w:tcPr>
            <w:tcW w:w="1134" w:type="dxa"/>
            <w:shd w:val="clear" w:color="auto" w:fill="auto"/>
            <w:vAlign w:val="center"/>
          </w:tcPr>
          <w:p w14:paraId="6F6776E1" w14:textId="77777777" w:rsidR="00122264" w:rsidRPr="00B04CCA" w:rsidRDefault="00122264" w:rsidP="00AE7521">
            <w:pPr>
              <w:pStyle w:val="aff"/>
              <w:rPr>
                <w:i/>
                <w:lang w:val="uk-UA"/>
              </w:rPr>
            </w:pPr>
            <w:r w:rsidRPr="00B04CCA">
              <w:rPr>
                <w:i/>
                <w:lang w:val="uk-UA"/>
              </w:rPr>
              <w:t>3</w:t>
            </w:r>
          </w:p>
        </w:tc>
        <w:tc>
          <w:tcPr>
            <w:tcW w:w="1559" w:type="dxa"/>
            <w:shd w:val="clear" w:color="auto" w:fill="auto"/>
            <w:vAlign w:val="center"/>
          </w:tcPr>
          <w:p w14:paraId="6F487DF6" w14:textId="77777777" w:rsidR="00122264" w:rsidRPr="00B04CCA" w:rsidRDefault="00122264" w:rsidP="00AE7521">
            <w:pPr>
              <w:pStyle w:val="aff"/>
              <w:rPr>
                <w:i/>
                <w:lang w:val="uk-UA"/>
              </w:rPr>
            </w:pPr>
            <w:r w:rsidRPr="00B04CCA">
              <w:rPr>
                <w:i/>
                <w:lang w:val="uk-UA"/>
              </w:rPr>
              <w:t>4</w:t>
            </w:r>
          </w:p>
        </w:tc>
        <w:tc>
          <w:tcPr>
            <w:tcW w:w="850" w:type="dxa"/>
            <w:shd w:val="clear" w:color="auto" w:fill="auto"/>
            <w:vAlign w:val="center"/>
          </w:tcPr>
          <w:p w14:paraId="4B1539AE" w14:textId="77777777" w:rsidR="00122264" w:rsidRPr="00B04CCA" w:rsidRDefault="00122264" w:rsidP="00AE7521">
            <w:pPr>
              <w:pStyle w:val="aff"/>
              <w:rPr>
                <w:i/>
                <w:lang w:val="uk-UA"/>
              </w:rPr>
            </w:pPr>
            <w:r w:rsidRPr="00B04CCA">
              <w:rPr>
                <w:i/>
                <w:lang w:val="uk-UA"/>
              </w:rPr>
              <w:t>5</w:t>
            </w:r>
          </w:p>
        </w:tc>
        <w:tc>
          <w:tcPr>
            <w:tcW w:w="1560" w:type="dxa"/>
            <w:shd w:val="clear" w:color="auto" w:fill="auto"/>
            <w:vAlign w:val="center"/>
          </w:tcPr>
          <w:p w14:paraId="0852B709" w14:textId="77777777" w:rsidR="00122264" w:rsidRPr="00B04CCA" w:rsidRDefault="00122264" w:rsidP="00AE7521">
            <w:pPr>
              <w:pStyle w:val="aff"/>
              <w:rPr>
                <w:i/>
                <w:lang w:val="uk-UA"/>
              </w:rPr>
            </w:pPr>
            <w:r w:rsidRPr="00B04CCA">
              <w:rPr>
                <w:i/>
                <w:lang w:val="uk-UA"/>
              </w:rPr>
              <w:t>6</w:t>
            </w:r>
          </w:p>
        </w:tc>
        <w:tc>
          <w:tcPr>
            <w:tcW w:w="1701" w:type="dxa"/>
            <w:shd w:val="clear" w:color="auto" w:fill="auto"/>
            <w:vAlign w:val="center"/>
          </w:tcPr>
          <w:p w14:paraId="68447A2E" w14:textId="77777777" w:rsidR="00122264" w:rsidRPr="00B04CCA" w:rsidRDefault="00122264" w:rsidP="00AE7521">
            <w:pPr>
              <w:pStyle w:val="aff"/>
              <w:rPr>
                <w:i/>
                <w:lang w:val="uk-UA"/>
              </w:rPr>
            </w:pPr>
            <w:r w:rsidRPr="00B04CCA">
              <w:rPr>
                <w:i/>
                <w:lang w:val="uk-UA"/>
              </w:rPr>
              <w:t>7</w:t>
            </w:r>
          </w:p>
        </w:tc>
      </w:tr>
      <w:tr w:rsidR="00122264" w:rsidRPr="00944B76" w14:paraId="267D21A1" w14:textId="77777777" w:rsidTr="00405298">
        <w:tc>
          <w:tcPr>
            <w:tcW w:w="851" w:type="dxa"/>
            <w:shd w:val="clear" w:color="auto" w:fill="auto"/>
            <w:vAlign w:val="center"/>
          </w:tcPr>
          <w:p w14:paraId="569346A1" w14:textId="77777777" w:rsidR="00122264" w:rsidRPr="00B04CCA" w:rsidRDefault="00122264" w:rsidP="00AE7521">
            <w:pPr>
              <w:pStyle w:val="aff"/>
              <w:rPr>
                <w:lang w:val="uk-UA"/>
              </w:rPr>
            </w:pPr>
            <w:r w:rsidRPr="00B04CCA">
              <w:rPr>
                <w:lang w:val="uk-UA"/>
              </w:rPr>
              <w:t>1</w:t>
            </w:r>
          </w:p>
        </w:tc>
        <w:tc>
          <w:tcPr>
            <w:tcW w:w="1985" w:type="dxa"/>
            <w:shd w:val="clear" w:color="auto" w:fill="auto"/>
            <w:vAlign w:val="center"/>
          </w:tcPr>
          <w:p w14:paraId="6B0965A1" w14:textId="77777777" w:rsidR="00122264" w:rsidRPr="00B04CCA" w:rsidRDefault="00122264" w:rsidP="00AE7521">
            <w:pPr>
              <w:pStyle w:val="aff"/>
              <w:rPr>
                <w:lang w:val="uk-UA"/>
              </w:rPr>
            </w:pPr>
            <w:r w:rsidRPr="00B04CCA">
              <w:rPr>
                <w:lang w:val="uk-UA"/>
              </w:rPr>
              <w:t>Ноутбук</w:t>
            </w:r>
          </w:p>
        </w:tc>
        <w:tc>
          <w:tcPr>
            <w:tcW w:w="1134" w:type="dxa"/>
            <w:shd w:val="clear" w:color="auto" w:fill="auto"/>
            <w:vAlign w:val="center"/>
          </w:tcPr>
          <w:p w14:paraId="628CB4D7" w14:textId="77777777" w:rsidR="00122264" w:rsidRPr="00B04CCA" w:rsidRDefault="00122264" w:rsidP="00AE7521">
            <w:pPr>
              <w:pStyle w:val="aff"/>
              <w:rPr>
                <w:lang w:val="uk-UA"/>
              </w:rPr>
            </w:pPr>
            <w:r w:rsidRPr="00B04CCA">
              <w:rPr>
                <w:lang w:val="uk-UA"/>
              </w:rPr>
              <w:t>0.1</w:t>
            </w:r>
          </w:p>
        </w:tc>
        <w:tc>
          <w:tcPr>
            <w:tcW w:w="1559" w:type="dxa"/>
            <w:shd w:val="clear" w:color="auto" w:fill="auto"/>
            <w:vAlign w:val="center"/>
          </w:tcPr>
          <w:p w14:paraId="4B0296EA" w14:textId="77777777" w:rsidR="00122264" w:rsidRPr="00B04CCA" w:rsidRDefault="00122264" w:rsidP="00AE7521">
            <w:pPr>
              <w:pStyle w:val="aff"/>
              <w:rPr>
                <w:lang w:val="uk-UA"/>
              </w:rPr>
            </w:pPr>
            <w:r w:rsidRPr="00B04CCA">
              <w:rPr>
                <w:lang w:val="uk-UA"/>
              </w:rPr>
              <w:t>357</w:t>
            </w:r>
          </w:p>
        </w:tc>
        <w:tc>
          <w:tcPr>
            <w:tcW w:w="850" w:type="dxa"/>
            <w:shd w:val="clear" w:color="auto" w:fill="auto"/>
            <w:vAlign w:val="center"/>
          </w:tcPr>
          <w:p w14:paraId="3D645DAF" w14:textId="77777777" w:rsidR="00122264" w:rsidRPr="00B04CCA" w:rsidRDefault="00122264" w:rsidP="00AE7521">
            <w:pPr>
              <w:pStyle w:val="aff"/>
              <w:rPr>
                <w:lang w:val="uk-UA"/>
              </w:rPr>
            </w:pPr>
            <w:r w:rsidRPr="00B04CCA">
              <w:rPr>
                <w:lang w:val="uk-UA"/>
              </w:rPr>
              <w:t>1</w:t>
            </w:r>
          </w:p>
        </w:tc>
        <w:tc>
          <w:tcPr>
            <w:tcW w:w="1560" w:type="dxa"/>
            <w:shd w:val="clear" w:color="auto" w:fill="auto"/>
            <w:vAlign w:val="center"/>
          </w:tcPr>
          <w:p w14:paraId="4E6AD1C6" w14:textId="77777777" w:rsidR="00122264" w:rsidRPr="00B04CCA" w:rsidRDefault="00122264" w:rsidP="00AE7521">
            <w:pPr>
              <w:pStyle w:val="aff"/>
              <w:rPr>
                <w:lang w:val="uk-UA"/>
              </w:rPr>
            </w:pPr>
            <w:r w:rsidRPr="00B04CCA">
              <w:rPr>
                <w:lang w:val="uk-UA"/>
              </w:rPr>
              <w:t>2,9393</w:t>
            </w:r>
          </w:p>
        </w:tc>
        <w:tc>
          <w:tcPr>
            <w:tcW w:w="1701" w:type="dxa"/>
            <w:shd w:val="clear" w:color="auto" w:fill="auto"/>
            <w:vAlign w:val="center"/>
          </w:tcPr>
          <w:p w14:paraId="72FE728B" w14:textId="77777777" w:rsidR="00122264" w:rsidRPr="00B04CCA" w:rsidRDefault="00122264" w:rsidP="00AE7521">
            <w:pPr>
              <w:pStyle w:val="aff"/>
              <w:rPr>
                <w:lang w:val="uk-UA"/>
              </w:rPr>
            </w:pPr>
            <w:r w:rsidRPr="00B04CCA">
              <w:rPr>
                <w:lang w:val="uk-UA"/>
              </w:rPr>
              <w:t>104,93</w:t>
            </w:r>
          </w:p>
        </w:tc>
      </w:tr>
      <w:tr w:rsidR="00122264" w:rsidRPr="00944B76" w14:paraId="27349E5E" w14:textId="77777777" w:rsidTr="00405298">
        <w:tc>
          <w:tcPr>
            <w:tcW w:w="851" w:type="dxa"/>
            <w:shd w:val="clear" w:color="auto" w:fill="auto"/>
            <w:vAlign w:val="center"/>
          </w:tcPr>
          <w:p w14:paraId="297FDCF4" w14:textId="77777777" w:rsidR="00122264" w:rsidRPr="00B04CCA" w:rsidRDefault="00122264" w:rsidP="00AE7521">
            <w:pPr>
              <w:pStyle w:val="aff"/>
              <w:rPr>
                <w:lang w:val="uk-UA"/>
              </w:rPr>
            </w:pPr>
          </w:p>
        </w:tc>
        <w:tc>
          <w:tcPr>
            <w:tcW w:w="1985" w:type="dxa"/>
            <w:shd w:val="clear" w:color="auto" w:fill="auto"/>
            <w:vAlign w:val="center"/>
          </w:tcPr>
          <w:p w14:paraId="294C50B6" w14:textId="77777777" w:rsidR="00122264" w:rsidRPr="00B04CCA" w:rsidRDefault="00122264" w:rsidP="00AE7521">
            <w:pPr>
              <w:pStyle w:val="aff"/>
              <w:rPr>
                <w:lang w:val="uk-UA"/>
              </w:rPr>
            </w:pPr>
            <w:r w:rsidRPr="00B04CCA">
              <w:rPr>
                <w:lang w:val="uk-UA"/>
              </w:rPr>
              <w:t>Разом</w:t>
            </w:r>
          </w:p>
        </w:tc>
        <w:tc>
          <w:tcPr>
            <w:tcW w:w="1134" w:type="dxa"/>
            <w:shd w:val="clear" w:color="auto" w:fill="auto"/>
            <w:vAlign w:val="center"/>
          </w:tcPr>
          <w:p w14:paraId="6FC12850" w14:textId="77777777" w:rsidR="00122264" w:rsidRPr="00B04CCA" w:rsidRDefault="00122264" w:rsidP="00AE7521">
            <w:pPr>
              <w:pStyle w:val="aff"/>
              <w:rPr>
                <w:lang w:val="uk-UA"/>
              </w:rPr>
            </w:pPr>
          </w:p>
        </w:tc>
        <w:tc>
          <w:tcPr>
            <w:tcW w:w="1559" w:type="dxa"/>
            <w:shd w:val="clear" w:color="auto" w:fill="auto"/>
            <w:vAlign w:val="center"/>
          </w:tcPr>
          <w:p w14:paraId="603468DE" w14:textId="77777777" w:rsidR="00122264" w:rsidRPr="00B04CCA" w:rsidRDefault="00122264" w:rsidP="00AE7521">
            <w:pPr>
              <w:pStyle w:val="aff"/>
              <w:rPr>
                <w:lang w:val="uk-UA"/>
              </w:rPr>
            </w:pPr>
          </w:p>
        </w:tc>
        <w:tc>
          <w:tcPr>
            <w:tcW w:w="850" w:type="dxa"/>
            <w:shd w:val="clear" w:color="auto" w:fill="auto"/>
            <w:vAlign w:val="center"/>
          </w:tcPr>
          <w:p w14:paraId="55A7E463" w14:textId="77777777" w:rsidR="00122264" w:rsidRPr="00B04CCA" w:rsidRDefault="00122264" w:rsidP="00AE7521">
            <w:pPr>
              <w:pStyle w:val="aff"/>
              <w:rPr>
                <w:lang w:val="uk-UA"/>
              </w:rPr>
            </w:pPr>
          </w:p>
        </w:tc>
        <w:tc>
          <w:tcPr>
            <w:tcW w:w="1560" w:type="dxa"/>
            <w:shd w:val="clear" w:color="auto" w:fill="auto"/>
            <w:vAlign w:val="center"/>
          </w:tcPr>
          <w:p w14:paraId="24F19EB5" w14:textId="77777777" w:rsidR="00122264" w:rsidRPr="00B04CCA" w:rsidRDefault="00122264" w:rsidP="00AE7521">
            <w:pPr>
              <w:pStyle w:val="aff"/>
              <w:rPr>
                <w:lang w:val="uk-UA"/>
              </w:rPr>
            </w:pPr>
          </w:p>
        </w:tc>
        <w:tc>
          <w:tcPr>
            <w:tcW w:w="1701" w:type="dxa"/>
            <w:shd w:val="clear" w:color="auto" w:fill="auto"/>
            <w:vAlign w:val="center"/>
          </w:tcPr>
          <w:p w14:paraId="64623914" w14:textId="77777777" w:rsidR="00122264" w:rsidRPr="00B04CCA" w:rsidRDefault="00122264" w:rsidP="00AE7521">
            <w:pPr>
              <w:pStyle w:val="aff"/>
              <w:rPr>
                <w:lang w:val="uk-UA"/>
              </w:rPr>
            </w:pPr>
            <w:r w:rsidRPr="00B04CCA">
              <w:rPr>
                <w:lang w:val="uk-UA"/>
              </w:rPr>
              <w:t>Е =104,93</w:t>
            </w:r>
          </w:p>
        </w:tc>
      </w:tr>
    </w:tbl>
    <w:p w14:paraId="28AC376B" w14:textId="77777777" w:rsidR="00122264" w:rsidRDefault="00122264" w:rsidP="00211138">
      <w:pPr>
        <w:pStyle w:val="af"/>
      </w:pPr>
    </w:p>
    <w:p w14:paraId="71D6D158" w14:textId="77777777" w:rsidR="007739DF" w:rsidRDefault="007739DF" w:rsidP="007739DF">
      <w:pPr>
        <w:pStyle w:val="af"/>
      </w:pPr>
      <w:r w:rsidRPr="007739DF">
        <w:t>Загальні витрати на електроенергію складуть:</w:t>
      </w:r>
    </w:p>
    <w:p w14:paraId="592A1620" w14:textId="77777777" w:rsidR="007739DF" w:rsidRPr="00F85C68" w:rsidRDefault="007739DF" w:rsidP="00F85C68">
      <w:pPr>
        <w:pStyle w:val="afc"/>
      </w:pPr>
      <w:r w:rsidRPr="00657DAC">
        <w:object w:dxaOrig="1040" w:dyaOrig="680" w14:anchorId="62DD1C5D">
          <v:shape id="_x0000_i1031" type="#_x0000_t75" style="width:72.75pt;height:45.75pt" o:ole="">
            <v:imagedata r:id="rId47" o:title=""/>
          </v:shape>
          <o:OLEObject Type="Embed" ProgID="Equation.3" ShapeID="_x0000_i1031" DrawAspect="Content" ObjectID="_1685303036" r:id="rId48"/>
        </w:object>
      </w:r>
      <w:r w:rsidRPr="00F85C68">
        <w:tab/>
      </w:r>
      <w:r w:rsidR="00F85C68" w:rsidRPr="00F85C68">
        <w:tab/>
      </w:r>
      <w:r w:rsidR="00F85C68" w:rsidRPr="00F85C68">
        <w:tab/>
      </w:r>
      <w:r w:rsidR="00F85C68">
        <w:tab/>
      </w:r>
      <w:r w:rsidR="00F85C68">
        <w:tab/>
      </w:r>
      <w:r w:rsidRPr="00F85C68">
        <w:t>(5.</w:t>
      </w:r>
      <w:r w:rsidR="00D75411">
        <w:rPr>
          <w:lang w:val="en-US"/>
        </w:rPr>
        <w:t>7</w:t>
      </w:r>
      <w:r w:rsidRPr="00F85C68">
        <w:t>)</w:t>
      </w:r>
    </w:p>
    <w:p w14:paraId="3E9FBEE3" w14:textId="77777777" w:rsidR="007739DF" w:rsidRDefault="007739DF" w:rsidP="007739DF">
      <w:pPr>
        <w:pStyle w:val="a2"/>
      </w:pPr>
      <w:bookmarkStart w:id="68" w:name="_Toc74067608"/>
      <w:r w:rsidRPr="007739DF">
        <w:t>Розрахунок амортизаційних відрахувань</w:t>
      </w:r>
      <w:bookmarkEnd w:id="68"/>
    </w:p>
    <w:p w14:paraId="116AEE92" w14:textId="77777777" w:rsidR="007739DF" w:rsidRDefault="007739DF" w:rsidP="007739DF">
      <w:pPr>
        <w:pStyle w:val="af"/>
      </w:pPr>
      <w:r>
        <w:t>Амортизаційні відрахування визначаються окремо для таких груп основних фондів: приміщення (площі), обладнання за формулою:</w:t>
      </w:r>
    </w:p>
    <w:p w14:paraId="4E4F244A" w14:textId="77777777" w:rsidR="007739DF" w:rsidRDefault="007739DF" w:rsidP="00284A7A">
      <w:pPr>
        <w:pStyle w:val="afc"/>
      </w:pPr>
      <w:r>
        <w:t xml:space="preserve"> </w:t>
      </w:r>
      <w:r w:rsidRPr="001E5337">
        <w:object w:dxaOrig="1400" w:dyaOrig="680" w14:anchorId="5796086E">
          <v:shape id="_x0000_i1032" type="#_x0000_t75" style="width:87pt;height:43.5pt" o:ole="">
            <v:imagedata r:id="rId49" o:title=""/>
          </v:shape>
          <o:OLEObject Type="Embed" ProgID="Equation.3" ShapeID="_x0000_i1032" DrawAspect="Content" ObjectID="_1685303037" r:id="rId50"/>
        </w:object>
      </w:r>
      <w:r>
        <w:t xml:space="preserve"> </w:t>
      </w:r>
      <w:r>
        <w:tab/>
      </w:r>
      <w:r w:rsidR="00284A7A">
        <w:tab/>
      </w:r>
      <w:r w:rsidR="00284A7A">
        <w:tab/>
      </w:r>
      <w:r w:rsidR="00284A7A">
        <w:tab/>
      </w:r>
      <w:r w:rsidR="00284A7A">
        <w:tab/>
      </w:r>
      <w:r>
        <w:t>(</w:t>
      </w:r>
      <w:r w:rsidRPr="00284A7A">
        <w:t>5.</w:t>
      </w:r>
      <w:r w:rsidR="00D75411" w:rsidRPr="00E42BFF">
        <w:rPr>
          <w:lang w:val="ru-RU"/>
        </w:rPr>
        <w:t>8</w:t>
      </w:r>
      <w:r>
        <w:t>)</w:t>
      </w:r>
    </w:p>
    <w:p w14:paraId="4D300F23" w14:textId="77777777" w:rsidR="007739DF" w:rsidRDefault="007739DF" w:rsidP="007739DF">
      <w:pPr>
        <w:pStyle w:val="af"/>
      </w:pPr>
      <w:r>
        <w:lastRenderedPageBreak/>
        <w:t>де Nа</w:t>
      </w:r>
      <w:r w:rsidR="001C6222">
        <w:t xml:space="preserve"> </w:t>
      </w:r>
      <w:r>
        <w:t>- норма амортизації основних фондів. (Для приміщення Nа=5%, устаткування Nа=25%);</w:t>
      </w:r>
    </w:p>
    <w:p w14:paraId="47C18CE7" w14:textId="77777777" w:rsidR="007739DF" w:rsidRDefault="007739DF" w:rsidP="007739DF">
      <w:pPr>
        <w:pStyle w:val="af"/>
      </w:pPr>
      <w:r>
        <w:t>Т - трудомісткість робіт (з таблиці 1.1), годин;</w:t>
      </w:r>
    </w:p>
    <w:p w14:paraId="674755EE" w14:textId="77777777" w:rsidR="007739DF" w:rsidRDefault="007739DF" w:rsidP="007739DF">
      <w:pPr>
        <w:pStyle w:val="af"/>
      </w:pPr>
      <w:r>
        <w:t>С - вартість основних фондів, грн.;</w:t>
      </w:r>
    </w:p>
    <w:p w14:paraId="36B86766" w14:textId="77777777" w:rsidR="007739DF" w:rsidRDefault="007739DF" w:rsidP="007739DF">
      <w:pPr>
        <w:pStyle w:val="af"/>
      </w:pPr>
      <w:r>
        <w:t>Fд - річний фонд часу роботи основних фондів. (Прийняти 1870 годин).</w:t>
      </w:r>
    </w:p>
    <w:p w14:paraId="5B638906" w14:textId="77777777" w:rsidR="007739DF" w:rsidRDefault="007739DF" w:rsidP="007739DF">
      <w:pPr>
        <w:pStyle w:val="af"/>
      </w:pPr>
      <w:r>
        <w:t>Вартість основних фондів, приміщення, розраховується за формулою:</w:t>
      </w:r>
    </w:p>
    <w:p w14:paraId="148C8446" w14:textId="77777777" w:rsidR="007739DF" w:rsidRDefault="007739DF" w:rsidP="002020F3">
      <w:pPr>
        <w:pStyle w:val="afc"/>
      </w:pPr>
      <w:r>
        <w:t>Спл = Цпл</w:t>
      </w:r>
      <w:r w:rsidR="001C6222">
        <w:t xml:space="preserve"> </w:t>
      </w:r>
      <w:r>
        <w:t>· R · f</w:t>
      </w:r>
      <w:r w:rsidR="001C6222">
        <w:t xml:space="preserve"> </w:t>
      </w:r>
      <w:r>
        <w:tab/>
        <w:t xml:space="preserve"> </w:t>
      </w:r>
      <w:r w:rsidR="002020F3">
        <w:tab/>
      </w:r>
      <w:r w:rsidR="002020F3">
        <w:tab/>
      </w:r>
      <w:r w:rsidR="002020F3">
        <w:tab/>
      </w:r>
      <w:r w:rsidR="002020F3">
        <w:tab/>
      </w:r>
      <w:r>
        <w:t>(</w:t>
      </w:r>
      <w:r>
        <w:rPr>
          <w:lang w:val="ru-RU"/>
        </w:rPr>
        <w:t>5.</w:t>
      </w:r>
      <w:r w:rsidR="00D75411" w:rsidRPr="00E42BFF">
        <w:rPr>
          <w:lang w:val="ru-RU"/>
        </w:rPr>
        <w:t>9</w:t>
      </w:r>
      <w:r>
        <w:t>)</w:t>
      </w:r>
    </w:p>
    <w:p w14:paraId="6DBB23C7" w14:textId="77777777" w:rsidR="007739DF" w:rsidRDefault="007739DF" w:rsidP="007739DF">
      <w:pPr>
        <w:pStyle w:val="af"/>
      </w:pPr>
      <w:r>
        <w:t>де Ц - вартість 1м2</w:t>
      </w:r>
      <w:r w:rsidR="001C6222">
        <w:t xml:space="preserve"> </w:t>
      </w:r>
      <w:r>
        <w:t>площі, прийняти 800 грн.;</w:t>
      </w:r>
    </w:p>
    <w:p w14:paraId="3F588BE5" w14:textId="77777777" w:rsidR="007739DF" w:rsidRDefault="007739DF" w:rsidP="007739DF">
      <w:pPr>
        <w:pStyle w:val="af"/>
      </w:pPr>
      <w:r>
        <w:t xml:space="preserve">R - кількість працівників, осіб; </w:t>
      </w:r>
    </w:p>
    <w:p w14:paraId="42FB9ABF" w14:textId="77777777" w:rsidR="007739DF" w:rsidRDefault="007739DF" w:rsidP="007739DF">
      <w:pPr>
        <w:pStyle w:val="af"/>
      </w:pPr>
      <w:r>
        <w:t>f - площа службово-побутових приміщень на одного працівника, прийняти 7м2.</w:t>
      </w:r>
    </w:p>
    <w:p w14:paraId="496C60F6" w14:textId="77777777" w:rsidR="007739DF" w:rsidRDefault="007739DF" w:rsidP="007739DF">
      <w:pPr>
        <w:pStyle w:val="af"/>
      </w:pPr>
      <w:r>
        <w:t>Вартість</w:t>
      </w:r>
      <w:r w:rsidR="001C6222">
        <w:t xml:space="preserve"> </w:t>
      </w:r>
      <w:r>
        <w:t>основних фондів - комп’ютера, принтера, програмного забезпечення та іншого устаткування, - визначається за формулою:</w:t>
      </w:r>
    </w:p>
    <w:p w14:paraId="5DD09375" w14:textId="77777777" w:rsidR="007739DF" w:rsidRDefault="007739DF" w:rsidP="002020F3">
      <w:pPr>
        <w:pStyle w:val="afc"/>
      </w:pPr>
      <w:r w:rsidRPr="00DE5A55">
        <w:object w:dxaOrig="2400" w:dyaOrig="680" w14:anchorId="31CE4C56">
          <v:shape id="_x0000_i1033" type="#_x0000_t75" style="width:140.25pt;height:39pt" o:ole="">
            <v:imagedata r:id="rId51" o:title=""/>
          </v:shape>
          <o:OLEObject Type="Embed" ProgID="Equation.3" ShapeID="_x0000_i1033" DrawAspect="Content" ObjectID="_1685303038" r:id="rId52"/>
        </w:object>
      </w:r>
      <w:r>
        <w:tab/>
      </w:r>
      <w:r>
        <w:tab/>
      </w:r>
      <w:r w:rsidR="002020F3">
        <w:tab/>
      </w:r>
      <w:r w:rsidR="002020F3">
        <w:tab/>
      </w:r>
      <w:r>
        <w:t>(</w:t>
      </w:r>
      <w:r>
        <w:rPr>
          <w:lang w:val="ru-RU"/>
        </w:rPr>
        <w:t>5.</w:t>
      </w:r>
      <w:r w:rsidR="00D75411" w:rsidRPr="00E42BFF">
        <w:rPr>
          <w:lang w:val="ru-RU"/>
        </w:rPr>
        <w:t>10</w:t>
      </w:r>
      <w:r>
        <w:t xml:space="preserve">) </w:t>
      </w:r>
    </w:p>
    <w:p w14:paraId="25B5E465" w14:textId="77777777" w:rsidR="007739DF" w:rsidRDefault="007739DF" w:rsidP="007739DF">
      <w:pPr>
        <w:pStyle w:val="af"/>
      </w:pPr>
      <w:r>
        <w:t>де Цуст - ціна кожного виду устаткування (складається з Цпр - ціни принтера, Цк - ціни комп’ютера, Цпз - загального системного програмного забезпечення та ін.), грн.;</w:t>
      </w:r>
    </w:p>
    <w:p w14:paraId="4E07B7F4" w14:textId="77777777" w:rsidR="007739DF" w:rsidRDefault="007739DF" w:rsidP="007739DF">
      <w:pPr>
        <w:pStyle w:val="af"/>
      </w:pPr>
      <w:r>
        <w:t>S - кількість устаткування кожного виду, шт;</w:t>
      </w:r>
    </w:p>
    <w:p w14:paraId="1928ED80" w14:textId="77777777" w:rsidR="007739DF" w:rsidRDefault="007739DF" w:rsidP="007739DF">
      <w:pPr>
        <w:pStyle w:val="af"/>
      </w:pPr>
      <w:r>
        <w:t>К - коефіцієнт, що враховує витрати на доставку, монтаж, налаштування, тощо, прийняти 1,1;</w:t>
      </w:r>
    </w:p>
    <w:p w14:paraId="522C0384" w14:textId="77777777" w:rsidR="007739DF" w:rsidRDefault="007739DF" w:rsidP="007739DF">
      <w:pPr>
        <w:pStyle w:val="af"/>
      </w:pPr>
      <w:r>
        <w:t>в - кількість видів устаткування.</w:t>
      </w:r>
    </w:p>
    <w:p w14:paraId="7D8FCBBF" w14:textId="77777777" w:rsidR="007739DF" w:rsidRDefault="007739DF" w:rsidP="001C6222">
      <w:pPr>
        <w:pStyle w:val="af"/>
      </w:pPr>
      <w:r>
        <w:t>Загальні амортизаційні відрахування визначаються як сума амортизаційних відрахувань від вартості обладнання (комп’ютерів, принтерів, ПЗ) та амортизаційних від</w:t>
      </w:r>
      <w:r w:rsidR="001C6222">
        <w:t>рахувань від приміщень (площі):</w:t>
      </w:r>
    </w:p>
    <w:p w14:paraId="108854B4" w14:textId="77777777" w:rsidR="007739DF" w:rsidRDefault="007739DF" w:rsidP="002020F3">
      <w:pPr>
        <w:pStyle w:val="afc"/>
      </w:pPr>
      <w:r>
        <w:t>Азаг = Апл + Ауст</w:t>
      </w:r>
      <w:r w:rsidR="001C6222">
        <w:tab/>
      </w:r>
      <w:r w:rsidR="002020F3">
        <w:tab/>
      </w:r>
      <w:r w:rsidR="002020F3">
        <w:tab/>
      </w:r>
      <w:r w:rsidR="002020F3">
        <w:tab/>
      </w:r>
      <w:r>
        <w:t>(</w:t>
      </w:r>
      <w:r w:rsidR="001C6222">
        <w:t>5.</w:t>
      </w:r>
      <w:r w:rsidR="00D75411" w:rsidRPr="00E42BFF">
        <w:rPr>
          <w:lang w:val="ru-RU"/>
        </w:rPr>
        <w:t>11</w:t>
      </w:r>
      <w:r>
        <w:t>)</w:t>
      </w:r>
    </w:p>
    <w:p w14:paraId="592629AC" w14:textId="77777777" w:rsidR="007739DF" w:rsidRDefault="002020F3" w:rsidP="00DE119C">
      <w:pPr>
        <w:pStyle w:val="af"/>
      </w:pPr>
      <w:r>
        <w:t>С</w:t>
      </w:r>
      <w:r w:rsidR="007739DF" w:rsidRPr="002020F3">
        <w:rPr>
          <w:vertAlign w:val="subscript"/>
        </w:rPr>
        <w:t>пл</w:t>
      </w:r>
      <w:r w:rsidR="007739DF">
        <w:t>=800*1*7=5600грн.</w:t>
      </w:r>
    </w:p>
    <w:p w14:paraId="281992BD" w14:textId="77777777" w:rsidR="007739DF" w:rsidRDefault="002020F3" w:rsidP="00DE119C">
      <w:pPr>
        <w:pStyle w:val="af"/>
      </w:pPr>
      <w:r>
        <w:t>А</w:t>
      </w:r>
      <w:r w:rsidR="007739DF" w:rsidRPr="002020F3">
        <w:rPr>
          <w:vertAlign w:val="subscript"/>
        </w:rPr>
        <w:t>пл</w:t>
      </w:r>
      <w:r w:rsidR="007739DF">
        <w:t>=(5600*357*5)/(100*1870)=53,45 грн.</w:t>
      </w:r>
    </w:p>
    <w:p w14:paraId="781F1BAC" w14:textId="77777777" w:rsidR="007739DF" w:rsidRDefault="002020F3" w:rsidP="00DE119C">
      <w:pPr>
        <w:pStyle w:val="af"/>
      </w:pPr>
      <w:r>
        <w:t>С</w:t>
      </w:r>
      <w:r w:rsidR="007739DF" w:rsidRPr="002020F3">
        <w:rPr>
          <w:vertAlign w:val="subscript"/>
        </w:rPr>
        <w:t>уст</w:t>
      </w:r>
      <w:r w:rsidR="007739DF">
        <w:t>=(21000*1)*1.1=23100 грн.</w:t>
      </w:r>
    </w:p>
    <w:p w14:paraId="5C758C78" w14:textId="77777777" w:rsidR="007739DF" w:rsidRDefault="002020F3" w:rsidP="00DE119C">
      <w:pPr>
        <w:pStyle w:val="af"/>
      </w:pPr>
      <w:r>
        <w:lastRenderedPageBreak/>
        <w:t>А</w:t>
      </w:r>
      <w:r w:rsidR="007739DF" w:rsidRPr="002020F3">
        <w:rPr>
          <w:vertAlign w:val="subscript"/>
        </w:rPr>
        <w:t>уст</w:t>
      </w:r>
      <w:r w:rsidR="007739DF">
        <w:t>=(23100*357*25)/(100*1870)=1102,5 грн.</w:t>
      </w:r>
    </w:p>
    <w:p w14:paraId="249AC285" w14:textId="77777777" w:rsidR="007739DF" w:rsidRDefault="002020F3" w:rsidP="00DE119C">
      <w:pPr>
        <w:pStyle w:val="af"/>
      </w:pPr>
      <w:r>
        <w:t>А</w:t>
      </w:r>
      <w:r w:rsidR="007739DF" w:rsidRPr="002020F3">
        <w:rPr>
          <w:vertAlign w:val="subscript"/>
        </w:rPr>
        <w:t>заг</w:t>
      </w:r>
      <w:r w:rsidR="007739DF">
        <w:t>=53,45+1102,5=1155,95 грн.</w:t>
      </w:r>
    </w:p>
    <w:p w14:paraId="60252382" w14:textId="77777777" w:rsidR="001C6222" w:rsidRDefault="001C6222" w:rsidP="001C6222">
      <w:pPr>
        <w:pStyle w:val="a2"/>
      </w:pPr>
      <w:bookmarkStart w:id="69" w:name="_Toc74067609"/>
      <w:r w:rsidRPr="001C6222">
        <w:t>Накладні витрати</w:t>
      </w:r>
      <w:bookmarkEnd w:id="69"/>
    </w:p>
    <w:p w14:paraId="0BD01F1A" w14:textId="77777777" w:rsidR="001C6222" w:rsidRDefault="001C6222" w:rsidP="001C6222">
      <w:pPr>
        <w:pStyle w:val="af"/>
      </w:pPr>
      <w:r>
        <w:t xml:space="preserve">Накладні витрати враховують витрати на опалення, освітлення, охорону, рекламу, управління, організацію, загальногосподарські потреби та ін. </w:t>
      </w:r>
    </w:p>
    <w:p w14:paraId="4A45D900" w14:textId="77777777" w:rsidR="001C6222" w:rsidRDefault="001C6222" w:rsidP="001C6222">
      <w:pPr>
        <w:pStyle w:val="af"/>
      </w:pPr>
      <w:r>
        <w:t>Розмір накладних витрат визначається</w:t>
      </w:r>
      <w:r>
        <w:rPr>
          <w:lang w:val="ru-RU"/>
        </w:rPr>
        <w:t xml:space="preserve"> </w:t>
      </w:r>
      <w:r>
        <w:t>пропорційно фонду заробітної плати за формулою:</w:t>
      </w:r>
    </w:p>
    <w:p w14:paraId="74A2A372" w14:textId="77777777" w:rsidR="001C6222" w:rsidRDefault="001C6222" w:rsidP="00284A7A">
      <w:pPr>
        <w:pStyle w:val="afc"/>
      </w:pPr>
      <w:r w:rsidRPr="00CE2FD0">
        <w:object w:dxaOrig="1380" w:dyaOrig="620" w14:anchorId="52535A0E">
          <v:shape id="_x0000_i1034" type="#_x0000_t75" style="width:84.75pt;height:39pt" o:ole="">
            <v:imagedata r:id="rId53" o:title=""/>
          </v:shape>
          <o:OLEObject Type="Embed" ProgID="Equation.3" ShapeID="_x0000_i1034" DrawAspect="Content" ObjectID="_1685303039" r:id="rId54"/>
        </w:object>
      </w:r>
      <w:r>
        <w:tab/>
      </w:r>
      <w:r w:rsidR="00284A7A">
        <w:tab/>
      </w:r>
      <w:r w:rsidR="00284A7A">
        <w:tab/>
      </w:r>
      <w:r w:rsidR="00284A7A">
        <w:tab/>
      </w:r>
      <w:r w:rsidR="00284A7A">
        <w:tab/>
      </w:r>
      <w:r>
        <w:t>(5.</w:t>
      </w:r>
      <w:r w:rsidR="00D75411" w:rsidRPr="00E42BFF">
        <w:rPr>
          <w:lang w:val="ru-RU"/>
        </w:rPr>
        <w:t>12</w:t>
      </w:r>
      <w:r>
        <w:t>)</w:t>
      </w:r>
    </w:p>
    <w:p w14:paraId="1E655370" w14:textId="77777777" w:rsidR="001C6222" w:rsidRDefault="001C6222" w:rsidP="001C6222">
      <w:pPr>
        <w:pStyle w:val="af"/>
      </w:pPr>
      <w:r>
        <w:t>де Пн.в. - процент накладних витрат. (Прийняти 20÷30%).</w:t>
      </w:r>
    </w:p>
    <w:p w14:paraId="303EAF74" w14:textId="77777777" w:rsidR="001C6222" w:rsidRDefault="001C6222" w:rsidP="001C6222">
      <w:pPr>
        <w:pStyle w:val="af4"/>
      </w:pPr>
      <w:r>
        <w:t>НВ=80325*25/100=20081,25 грн.</w:t>
      </w:r>
    </w:p>
    <w:p w14:paraId="6FDDBEB8" w14:textId="77777777" w:rsidR="001C6222" w:rsidRDefault="001C6222" w:rsidP="001C6222">
      <w:pPr>
        <w:pStyle w:val="a2"/>
      </w:pPr>
      <w:bookmarkStart w:id="70" w:name="_Toc74067610"/>
      <w:r w:rsidRPr="001C6222">
        <w:t>Розрахунок кошторисної вартості та ціни програмного продукту</w:t>
      </w:r>
      <w:bookmarkEnd w:id="70"/>
    </w:p>
    <w:p w14:paraId="28EA80EC" w14:textId="77777777" w:rsidR="001C6222" w:rsidRDefault="001C6222" w:rsidP="001C6222">
      <w:pPr>
        <w:pStyle w:val="af"/>
      </w:pPr>
      <w:r>
        <w:t xml:space="preserve">Загальна кошторисна вартість визначається як сума витрат за статтями, що розраховані в розділах 1.2 - 1.6 за формулою: </w:t>
      </w:r>
    </w:p>
    <w:p w14:paraId="47609CC0" w14:textId="77777777" w:rsidR="001C6222" w:rsidRDefault="001C6222" w:rsidP="00284A7A">
      <w:pPr>
        <w:pStyle w:val="afc"/>
      </w:pPr>
      <w:r>
        <w:t xml:space="preserve">К = З + С + ВМ + Е + А </w:t>
      </w:r>
      <w:r>
        <w:tab/>
      </w:r>
      <w:r w:rsidR="00284A7A">
        <w:tab/>
      </w:r>
      <w:r w:rsidR="00284A7A">
        <w:tab/>
      </w:r>
      <w:r w:rsidR="00284A7A">
        <w:tab/>
      </w:r>
      <w:r>
        <w:t>(5.</w:t>
      </w:r>
      <w:r w:rsidR="00D75411" w:rsidRPr="00E42BFF">
        <w:rPr>
          <w:lang w:val="ru-RU"/>
        </w:rPr>
        <w:t>13</w:t>
      </w:r>
      <w:r>
        <w:t>)</w:t>
      </w:r>
    </w:p>
    <w:p w14:paraId="606A425F" w14:textId="77777777" w:rsidR="001C6222" w:rsidRDefault="001C6222" w:rsidP="001C6222">
      <w:pPr>
        <w:pStyle w:val="af"/>
      </w:pPr>
      <w:r>
        <w:t>При реалізації розробленого програмного продукту в одному екземплярі відпускна ціна формується з урахуванням нормативного рівня рентабельності, що забезпечує мінімально допустиме значення прибутку підприємства.</w:t>
      </w:r>
    </w:p>
    <w:p w14:paraId="6781216F" w14:textId="77777777" w:rsidR="001C6222" w:rsidRDefault="001C6222" w:rsidP="00284A7A">
      <w:pPr>
        <w:pStyle w:val="afc"/>
      </w:pPr>
      <w:r>
        <w:t xml:space="preserve">Цв = К + Пн </w:t>
      </w:r>
      <w:r>
        <w:tab/>
      </w:r>
      <w:r w:rsidR="00284A7A">
        <w:tab/>
      </w:r>
      <w:r w:rsidR="00284A7A">
        <w:tab/>
      </w:r>
      <w:r w:rsidR="00284A7A">
        <w:tab/>
      </w:r>
      <w:r w:rsidR="00284A7A">
        <w:tab/>
      </w:r>
      <w:r>
        <w:t>(5.</w:t>
      </w:r>
      <w:r w:rsidR="00D75411" w:rsidRPr="00E42BFF">
        <w:rPr>
          <w:lang w:val="ru-RU"/>
        </w:rPr>
        <w:t>14</w:t>
      </w:r>
      <w:r>
        <w:t>)</w:t>
      </w:r>
    </w:p>
    <w:p w14:paraId="5FEC80E1" w14:textId="77777777" w:rsidR="001C6222" w:rsidRDefault="001C6222" w:rsidP="001C6222">
      <w:pPr>
        <w:pStyle w:val="af"/>
      </w:pPr>
      <w:r>
        <w:t>де Пн - нормативний прибуток, грн.</w:t>
      </w:r>
    </w:p>
    <w:p w14:paraId="0F19249D" w14:textId="77777777" w:rsidR="001C6222" w:rsidRDefault="001C6222" w:rsidP="00284A7A">
      <w:pPr>
        <w:pStyle w:val="afc"/>
      </w:pPr>
      <w:r>
        <w:t xml:space="preserve">Пн = К · Рн </w:t>
      </w:r>
      <w:r>
        <w:tab/>
      </w:r>
      <w:r w:rsidR="00284A7A">
        <w:tab/>
      </w:r>
      <w:r w:rsidR="00284A7A">
        <w:tab/>
      </w:r>
      <w:r w:rsidR="00284A7A">
        <w:tab/>
      </w:r>
      <w:r w:rsidR="00284A7A">
        <w:tab/>
      </w:r>
      <w:r>
        <w:t>(5.</w:t>
      </w:r>
      <w:r w:rsidR="00D75411" w:rsidRPr="00E42BFF">
        <w:rPr>
          <w:lang w:val="ru-RU"/>
        </w:rPr>
        <w:t>15</w:t>
      </w:r>
      <w:r>
        <w:t>)</w:t>
      </w:r>
    </w:p>
    <w:p w14:paraId="529E4B96" w14:textId="77777777" w:rsidR="001C6222" w:rsidRDefault="001C6222" w:rsidP="001C6222">
      <w:pPr>
        <w:pStyle w:val="af"/>
      </w:pPr>
      <w:r>
        <w:t>де Рн - нормативна рентабельність, прийняти 0,35.</w:t>
      </w:r>
    </w:p>
    <w:p w14:paraId="1DC6AE4F" w14:textId="77777777" w:rsidR="001C6222" w:rsidRDefault="001C6222" w:rsidP="001C6222">
      <w:pPr>
        <w:pStyle w:val="af"/>
      </w:pPr>
      <w:r>
        <w:t>Ціна з врахуванням податку на додану вартість складе:</w:t>
      </w:r>
    </w:p>
    <w:p w14:paraId="6A19C6FE" w14:textId="77777777" w:rsidR="001C6222" w:rsidRDefault="001C6222" w:rsidP="00284A7A">
      <w:pPr>
        <w:pStyle w:val="afc"/>
      </w:pPr>
      <w:r w:rsidRPr="00FB27D6">
        <w:object w:dxaOrig="2340" w:dyaOrig="760" w14:anchorId="62B2AA9E">
          <v:shape id="_x0000_i1035" type="#_x0000_t75" style="width:131.25pt;height:44.25pt" o:ole="">
            <v:imagedata r:id="rId55" o:title=""/>
          </v:shape>
          <o:OLEObject Type="Embed" ProgID="Equation.3" ShapeID="_x0000_i1035" DrawAspect="Content" ObjectID="_1685303040" r:id="rId56"/>
        </w:object>
      </w:r>
      <w:r>
        <w:t xml:space="preserve"> </w:t>
      </w:r>
      <w:r>
        <w:tab/>
      </w:r>
      <w:r w:rsidR="00284A7A">
        <w:tab/>
      </w:r>
      <w:r w:rsidR="00284A7A">
        <w:tab/>
      </w:r>
      <w:r w:rsidR="00284A7A">
        <w:tab/>
      </w:r>
      <w:r w:rsidR="00284A7A">
        <w:tab/>
      </w:r>
      <w:r>
        <w:t>(5.</w:t>
      </w:r>
      <w:r w:rsidR="00D75411" w:rsidRPr="00E42BFF">
        <w:rPr>
          <w:lang w:val="ru-RU"/>
        </w:rPr>
        <w:t>16</w:t>
      </w:r>
      <w:r>
        <w:t>)</w:t>
      </w:r>
    </w:p>
    <w:p w14:paraId="79F3E43F" w14:textId="77777777" w:rsidR="001C6222" w:rsidRDefault="001C6222" w:rsidP="001C6222">
      <w:pPr>
        <w:pStyle w:val="af"/>
      </w:pPr>
      <w:r>
        <w:t>де ППДВ - процент податку на додану вартість (20%).</w:t>
      </w:r>
    </w:p>
    <w:p w14:paraId="1C884D42" w14:textId="77777777" w:rsidR="001C6222" w:rsidRDefault="001C6222" w:rsidP="001C6222">
      <w:pPr>
        <w:pStyle w:val="af"/>
      </w:pPr>
      <w:r>
        <w:lastRenderedPageBreak/>
        <w:t>Розрахунок кошторисної вартості і ціни провести в таблиці 5.</w:t>
      </w:r>
      <w:r w:rsidR="00D75411" w:rsidRPr="00D75411">
        <w:rPr>
          <w:lang w:val="ru-RU"/>
        </w:rPr>
        <w:t>5</w:t>
      </w:r>
      <w:r>
        <w:t>.</w:t>
      </w:r>
    </w:p>
    <w:p w14:paraId="3408A6EF" w14:textId="77777777" w:rsidR="00125989" w:rsidRDefault="00125989" w:rsidP="001C6222">
      <w:pPr>
        <w:pStyle w:val="af"/>
      </w:pPr>
    </w:p>
    <w:p w14:paraId="4AF8DD04" w14:textId="77777777" w:rsidR="002C10FE" w:rsidRDefault="002C10FE" w:rsidP="001C6222">
      <w:pPr>
        <w:pStyle w:val="af"/>
      </w:pPr>
      <w:r w:rsidRPr="002C10FE">
        <w:t>Таблиця 5.5 – Розрахунок кошторисної вартості і ціни</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3402"/>
        <w:gridCol w:w="1701"/>
        <w:gridCol w:w="1559"/>
        <w:gridCol w:w="1985"/>
      </w:tblGrid>
      <w:tr w:rsidR="001C6222" w:rsidRPr="00944B76" w14:paraId="079C3799" w14:textId="77777777" w:rsidTr="00284A7A">
        <w:tc>
          <w:tcPr>
            <w:tcW w:w="851" w:type="dxa"/>
            <w:shd w:val="clear" w:color="auto" w:fill="auto"/>
            <w:vAlign w:val="center"/>
          </w:tcPr>
          <w:p w14:paraId="4843B327" w14:textId="77777777" w:rsidR="001C6222" w:rsidRPr="00AE7521" w:rsidRDefault="001C6222" w:rsidP="00AE7521">
            <w:pPr>
              <w:pStyle w:val="aff"/>
              <w:rPr>
                <w:b/>
                <w:lang w:val="uk-UA"/>
              </w:rPr>
            </w:pPr>
            <w:r w:rsidRPr="00AE7521">
              <w:rPr>
                <w:b/>
                <w:lang w:val="uk-UA"/>
              </w:rPr>
              <w:t>№ з/п</w:t>
            </w:r>
          </w:p>
        </w:tc>
        <w:tc>
          <w:tcPr>
            <w:tcW w:w="3402" w:type="dxa"/>
            <w:shd w:val="clear" w:color="auto" w:fill="auto"/>
            <w:vAlign w:val="center"/>
          </w:tcPr>
          <w:p w14:paraId="683CAAB2" w14:textId="77777777" w:rsidR="001C6222" w:rsidRPr="00AE7521" w:rsidRDefault="001C6222" w:rsidP="00AE7521">
            <w:pPr>
              <w:pStyle w:val="aff"/>
              <w:rPr>
                <w:b/>
                <w:lang w:val="uk-UA"/>
              </w:rPr>
            </w:pPr>
            <w:r w:rsidRPr="00AE7521">
              <w:rPr>
                <w:b/>
                <w:lang w:val="uk-UA"/>
              </w:rPr>
              <w:t>Найменування статті</w:t>
            </w:r>
          </w:p>
        </w:tc>
        <w:tc>
          <w:tcPr>
            <w:tcW w:w="1701" w:type="dxa"/>
            <w:shd w:val="clear" w:color="auto" w:fill="auto"/>
            <w:vAlign w:val="center"/>
          </w:tcPr>
          <w:p w14:paraId="7A6D4C19" w14:textId="77777777" w:rsidR="001C6222" w:rsidRPr="00AE7521" w:rsidRDefault="001C6222" w:rsidP="00AE7521">
            <w:pPr>
              <w:pStyle w:val="aff"/>
              <w:rPr>
                <w:b/>
                <w:lang w:val="uk-UA"/>
              </w:rPr>
            </w:pPr>
            <w:r w:rsidRPr="00AE7521">
              <w:rPr>
                <w:b/>
                <w:lang w:val="uk-UA"/>
              </w:rPr>
              <w:t>Позначення</w:t>
            </w:r>
          </w:p>
        </w:tc>
        <w:tc>
          <w:tcPr>
            <w:tcW w:w="1559" w:type="dxa"/>
            <w:shd w:val="clear" w:color="auto" w:fill="auto"/>
            <w:vAlign w:val="center"/>
          </w:tcPr>
          <w:p w14:paraId="4E0D4854" w14:textId="77777777" w:rsidR="001C6222" w:rsidRPr="00AE7521" w:rsidRDefault="001C6222" w:rsidP="00AE7521">
            <w:pPr>
              <w:pStyle w:val="aff"/>
              <w:rPr>
                <w:b/>
                <w:lang w:val="uk-UA"/>
              </w:rPr>
            </w:pPr>
            <w:r w:rsidRPr="00AE7521">
              <w:rPr>
                <w:b/>
                <w:lang w:val="uk-UA"/>
              </w:rPr>
              <w:t>Сума, грн.</w:t>
            </w:r>
          </w:p>
        </w:tc>
        <w:tc>
          <w:tcPr>
            <w:tcW w:w="1985" w:type="dxa"/>
            <w:shd w:val="clear" w:color="auto" w:fill="auto"/>
          </w:tcPr>
          <w:p w14:paraId="6E9C920F" w14:textId="77777777" w:rsidR="001C6222" w:rsidRPr="00AE7521" w:rsidRDefault="001C6222" w:rsidP="00AE7521">
            <w:pPr>
              <w:pStyle w:val="aff"/>
              <w:rPr>
                <w:b/>
                <w:lang w:val="uk-UA"/>
              </w:rPr>
            </w:pPr>
            <w:r w:rsidRPr="00AE7521">
              <w:rPr>
                <w:b/>
                <w:lang w:val="uk-UA"/>
              </w:rPr>
              <w:t>Питома вага в кошторисі, %.</w:t>
            </w:r>
          </w:p>
        </w:tc>
      </w:tr>
      <w:tr w:rsidR="001C6222" w:rsidRPr="00944B76" w14:paraId="6FF48A24" w14:textId="77777777" w:rsidTr="00284A7A">
        <w:tc>
          <w:tcPr>
            <w:tcW w:w="851" w:type="dxa"/>
            <w:shd w:val="clear" w:color="auto" w:fill="auto"/>
            <w:vAlign w:val="center"/>
          </w:tcPr>
          <w:p w14:paraId="0F0D9CA9" w14:textId="77777777" w:rsidR="001C6222" w:rsidRPr="00B04CCA" w:rsidRDefault="001C6222" w:rsidP="00AE7521">
            <w:pPr>
              <w:pStyle w:val="aff"/>
              <w:rPr>
                <w:i/>
                <w:lang w:val="uk-UA"/>
              </w:rPr>
            </w:pPr>
            <w:r w:rsidRPr="00B04CCA">
              <w:rPr>
                <w:i/>
                <w:lang w:val="uk-UA"/>
              </w:rPr>
              <w:t>1</w:t>
            </w:r>
          </w:p>
        </w:tc>
        <w:tc>
          <w:tcPr>
            <w:tcW w:w="3402" w:type="dxa"/>
            <w:shd w:val="clear" w:color="auto" w:fill="auto"/>
            <w:vAlign w:val="center"/>
          </w:tcPr>
          <w:p w14:paraId="183FBC17" w14:textId="77777777" w:rsidR="001C6222" w:rsidRPr="00B04CCA" w:rsidRDefault="001C6222" w:rsidP="00AE7521">
            <w:pPr>
              <w:pStyle w:val="aff"/>
              <w:rPr>
                <w:i/>
                <w:lang w:val="uk-UA"/>
              </w:rPr>
            </w:pPr>
            <w:r w:rsidRPr="00B04CCA">
              <w:rPr>
                <w:i/>
                <w:lang w:val="uk-UA"/>
              </w:rPr>
              <w:t>2</w:t>
            </w:r>
          </w:p>
        </w:tc>
        <w:tc>
          <w:tcPr>
            <w:tcW w:w="1701" w:type="dxa"/>
            <w:shd w:val="clear" w:color="auto" w:fill="auto"/>
            <w:vAlign w:val="center"/>
          </w:tcPr>
          <w:p w14:paraId="601F76C6" w14:textId="77777777" w:rsidR="001C6222" w:rsidRPr="00B04CCA" w:rsidRDefault="001C6222" w:rsidP="00AE7521">
            <w:pPr>
              <w:pStyle w:val="aff"/>
              <w:rPr>
                <w:i/>
                <w:lang w:val="uk-UA"/>
              </w:rPr>
            </w:pPr>
            <w:r w:rsidRPr="00B04CCA">
              <w:rPr>
                <w:i/>
                <w:lang w:val="uk-UA"/>
              </w:rPr>
              <w:t>3</w:t>
            </w:r>
          </w:p>
        </w:tc>
        <w:tc>
          <w:tcPr>
            <w:tcW w:w="1559" w:type="dxa"/>
            <w:shd w:val="clear" w:color="auto" w:fill="auto"/>
            <w:vAlign w:val="center"/>
          </w:tcPr>
          <w:p w14:paraId="321C8184" w14:textId="77777777" w:rsidR="001C6222" w:rsidRPr="00B04CCA" w:rsidRDefault="001C6222" w:rsidP="00AE7521">
            <w:pPr>
              <w:pStyle w:val="aff"/>
              <w:rPr>
                <w:i/>
                <w:lang w:val="uk-UA"/>
              </w:rPr>
            </w:pPr>
            <w:r w:rsidRPr="00B04CCA">
              <w:rPr>
                <w:i/>
                <w:lang w:val="uk-UA"/>
              </w:rPr>
              <w:t>4</w:t>
            </w:r>
          </w:p>
        </w:tc>
        <w:tc>
          <w:tcPr>
            <w:tcW w:w="1985" w:type="dxa"/>
            <w:shd w:val="clear" w:color="auto" w:fill="auto"/>
          </w:tcPr>
          <w:p w14:paraId="0AA17AE6" w14:textId="77777777" w:rsidR="001C6222" w:rsidRPr="00B04CCA" w:rsidRDefault="001C6222" w:rsidP="00AE7521">
            <w:pPr>
              <w:pStyle w:val="aff"/>
              <w:rPr>
                <w:i/>
                <w:lang w:val="uk-UA"/>
              </w:rPr>
            </w:pPr>
            <w:r w:rsidRPr="00B04CCA">
              <w:rPr>
                <w:i/>
                <w:lang w:val="uk-UA"/>
              </w:rPr>
              <w:t>5</w:t>
            </w:r>
          </w:p>
        </w:tc>
      </w:tr>
      <w:tr w:rsidR="001C6222" w:rsidRPr="00944B76" w14:paraId="3F41F06D" w14:textId="77777777" w:rsidTr="00284A7A">
        <w:tc>
          <w:tcPr>
            <w:tcW w:w="851" w:type="dxa"/>
            <w:shd w:val="clear" w:color="auto" w:fill="auto"/>
            <w:vAlign w:val="center"/>
          </w:tcPr>
          <w:p w14:paraId="136476F3" w14:textId="77777777" w:rsidR="001C6222" w:rsidRPr="00B04CCA" w:rsidRDefault="001C6222" w:rsidP="00AE7521">
            <w:pPr>
              <w:pStyle w:val="aff"/>
              <w:rPr>
                <w:lang w:val="uk-UA"/>
              </w:rPr>
            </w:pPr>
            <w:r w:rsidRPr="00B04CCA">
              <w:rPr>
                <w:lang w:val="uk-UA"/>
              </w:rPr>
              <w:t>1</w:t>
            </w:r>
          </w:p>
        </w:tc>
        <w:tc>
          <w:tcPr>
            <w:tcW w:w="3402" w:type="dxa"/>
            <w:shd w:val="clear" w:color="auto" w:fill="auto"/>
          </w:tcPr>
          <w:p w14:paraId="10340319" w14:textId="77777777" w:rsidR="001C6222" w:rsidRPr="00B04CCA" w:rsidRDefault="001C6222" w:rsidP="00AE7521">
            <w:pPr>
              <w:pStyle w:val="aff"/>
              <w:rPr>
                <w:lang w:val="uk-UA"/>
              </w:rPr>
            </w:pPr>
            <w:r w:rsidRPr="00B04CCA">
              <w:rPr>
                <w:lang w:val="uk-UA"/>
              </w:rPr>
              <w:t>Витрати на заробітну плату</w:t>
            </w:r>
          </w:p>
        </w:tc>
        <w:tc>
          <w:tcPr>
            <w:tcW w:w="1701" w:type="dxa"/>
            <w:shd w:val="clear" w:color="auto" w:fill="auto"/>
            <w:vAlign w:val="center"/>
          </w:tcPr>
          <w:p w14:paraId="3667A01D" w14:textId="77777777" w:rsidR="001C6222" w:rsidRPr="00B04CCA" w:rsidRDefault="001C6222" w:rsidP="00AE7521">
            <w:pPr>
              <w:pStyle w:val="aff"/>
              <w:rPr>
                <w:lang w:val="uk-UA"/>
              </w:rPr>
            </w:pPr>
            <w:r w:rsidRPr="00B04CCA">
              <w:rPr>
                <w:lang w:val="uk-UA"/>
              </w:rPr>
              <w:t>З</w:t>
            </w:r>
          </w:p>
        </w:tc>
        <w:tc>
          <w:tcPr>
            <w:tcW w:w="1559" w:type="dxa"/>
            <w:shd w:val="clear" w:color="auto" w:fill="auto"/>
            <w:vAlign w:val="center"/>
          </w:tcPr>
          <w:p w14:paraId="40763DB2" w14:textId="77777777" w:rsidR="001C6222" w:rsidRPr="00B04CCA" w:rsidRDefault="001C6222" w:rsidP="00AE7521">
            <w:pPr>
              <w:pStyle w:val="aff"/>
              <w:rPr>
                <w:lang w:val="uk-UA"/>
              </w:rPr>
            </w:pPr>
            <w:r w:rsidRPr="00B04CCA">
              <w:rPr>
                <w:lang w:val="uk-UA"/>
              </w:rPr>
              <w:t>80325</w:t>
            </w:r>
          </w:p>
        </w:tc>
        <w:tc>
          <w:tcPr>
            <w:tcW w:w="1985" w:type="dxa"/>
            <w:shd w:val="clear" w:color="auto" w:fill="auto"/>
          </w:tcPr>
          <w:p w14:paraId="1329A23E" w14:textId="77777777" w:rsidR="001C6222" w:rsidRPr="00B04CCA" w:rsidRDefault="001C6222" w:rsidP="00AE7521">
            <w:pPr>
              <w:pStyle w:val="aff"/>
              <w:rPr>
                <w:lang w:val="uk-UA"/>
              </w:rPr>
            </w:pPr>
            <w:r w:rsidRPr="00B04CCA">
              <w:rPr>
                <w:lang w:val="uk-UA"/>
              </w:rPr>
              <w:t>67.28</w:t>
            </w:r>
          </w:p>
        </w:tc>
      </w:tr>
      <w:tr w:rsidR="001C6222" w:rsidRPr="00944B76" w14:paraId="4D2DD299" w14:textId="77777777" w:rsidTr="00284A7A">
        <w:tc>
          <w:tcPr>
            <w:tcW w:w="851" w:type="dxa"/>
            <w:shd w:val="clear" w:color="auto" w:fill="auto"/>
            <w:vAlign w:val="center"/>
          </w:tcPr>
          <w:p w14:paraId="5FB15F83" w14:textId="77777777" w:rsidR="001C6222" w:rsidRPr="00B04CCA" w:rsidRDefault="001C6222" w:rsidP="00AE7521">
            <w:pPr>
              <w:pStyle w:val="aff"/>
              <w:rPr>
                <w:lang w:val="uk-UA"/>
              </w:rPr>
            </w:pPr>
            <w:r w:rsidRPr="00B04CCA">
              <w:rPr>
                <w:lang w:val="uk-UA"/>
              </w:rPr>
              <w:t>2</w:t>
            </w:r>
          </w:p>
        </w:tc>
        <w:tc>
          <w:tcPr>
            <w:tcW w:w="3402" w:type="dxa"/>
            <w:shd w:val="clear" w:color="auto" w:fill="auto"/>
          </w:tcPr>
          <w:p w14:paraId="32A9FD3B" w14:textId="77777777" w:rsidR="001C6222" w:rsidRPr="00B04CCA" w:rsidRDefault="001C6222" w:rsidP="00AE7521">
            <w:pPr>
              <w:pStyle w:val="aff"/>
              <w:rPr>
                <w:lang w:val="uk-UA"/>
              </w:rPr>
            </w:pPr>
            <w:r w:rsidRPr="00B04CCA">
              <w:rPr>
                <w:lang w:val="uk-UA"/>
              </w:rPr>
              <w:t>Єдиний соціальний внесок</w:t>
            </w:r>
          </w:p>
        </w:tc>
        <w:tc>
          <w:tcPr>
            <w:tcW w:w="1701" w:type="dxa"/>
            <w:shd w:val="clear" w:color="auto" w:fill="auto"/>
            <w:vAlign w:val="center"/>
          </w:tcPr>
          <w:p w14:paraId="3E6495B4" w14:textId="77777777" w:rsidR="001C6222" w:rsidRPr="00B04CCA" w:rsidRDefault="001C6222" w:rsidP="00AE7521">
            <w:pPr>
              <w:pStyle w:val="aff"/>
              <w:rPr>
                <w:lang w:val="uk-UA"/>
              </w:rPr>
            </w:pPr>
            <w:r w:rsidRPr="00B04CCA">
              <w:rPr>
                <w:lang w:val="uk-UA"/>
              </w:rPr>
              <w:t>С</w:t>
            </w:r>
          </w:p>
        </w:tc>
        <w:tc>
          <w:tcPr>
            <w:tcW w:w="1559" w:type="dxa"/>
            <w:shd w:val="clear" w:color="auto" w:fill="auto"/>
            <w:vAlign w:val="center"/>
          </w:tcPr>
          <w:p w14:paraId="33CFE8FE" w14:textId="77777777" w:rsidR="001C6222" w:rsidRPr="00B04CCA" w:rsidRDefault="001C6222" w:rsidP="00AE7521">
            <w:pPr>
              <w:pStyle w:val="aff"/>
              <w:rPr>
                <w:lang w:val="uk-UA"/>
              </w:rPr>
            </w:pPr>
            <w:r w:rsidRPr="00B04CCA">
              <w:t>17671,5</w:t>
            </w:r>
          </w:p>
        </w:tc>
        <w:tc>
          <w:tcPr>
            <w:tcW w:w="1985" w:type="dxa"/>
            <w:shd w:val="clear" w:color="auto" w:fill="auto"/>
          </w:tcPr>
          <w:p w14:paraId="4A2A2081" w14:textId="77777777" w:rsidR="001C6222" w:rsidRPr="00B04CCA" w:rsidRDefault="001C6222" w:rsidP="00AE7521">
            <w:pPr>
              <w:pStyle w:val="aff"/>
              <w:rPr>
                <w:lang w:val="uk-UA"/>
              </w:rPr>
            </w:pPr>
            <w:r w:rsidRPr="00B04CCA">
              <w:rPr>
                <w:lang w:val="uk-UA"/>
              </w:rPr>
              <w:t>14.80</w:t>
            </w:r>
          </w:p>
        </w:tc>
      </w:tr>
      <w:tr w:rsidR="001C6222" w:rsidRPr="00944B76" w14:paraId="4445D022" w14:textId="77777777" w:rsidTr="00284A7A">
        <w:tc>
          <w:tcPr>
            <w:tcW w:w="851" w:type="dxa"/>
            <w:shd w:val="clear" w:color="auto" w:fill="auto"/>
            <w:vAlign w:val="center"/>
          </w:tcPr>
          <w:p w14:paraId="71F51A56" w14:textId="77777777" w:rsidR="001C6222" w:rsidRPr="00B04CCA" w:rsidRDefault="001C6222" w:rsidP="00AE7521">
            <w:pPr>
              <w:pStyle w:val="aff"/>
              <w:rPr>
                <w:lang w:val="uk-UA"/>
              </w:rPr>
            </w:pPr>
            <w:r w:rsidRPr="00B04CCA">
              <w:rPr>
                <w:lang w:val="uk-UA"/>
              </w:rPr>
              <w:t>3</w:t>
            </w:r>
          </w:p>
        </w:tc>
        <w:tc>
          <w:tcPr>
            <w:tcW w:w="3402" w:type="dxa"/>
            <w:shd w:val="clear" w:color="auto" w:fill="auto"/>
          </w:tcPr>
          <w:p w14:paraId="63003E84" w14:textId="77777777" w:rsidR="001C6222" w:rsidRPr="00B04CCA" w:rsidRDefault="001C6222" w:rsidP="00AE7521">
            <w:pPr>
              <w:pStyle w:val="aff"/>
              <w:rPr>
                <w:lang w:val="uk-UA"/>
              </w:rPr>
            </w:pPr>
            <w:r w:rsidRPr="00B04CCA">
              <w:rPr>
                <w:lang w:val="uk-UA"/>
              </w:rPr>
              <w:t>Витрати на матеріали</w:t>
            </w:r>
          </w:p>
        </w:tc>
        <w:tc>
          <w:tcPr>
            <w:tcW w:w="1701" w:type="dxa"/>
            <w:shd w:val="clear" w:color="auto" w:fill="auto"/>
            <w:vAlign w:val="center"/>
          </w:tcPr>
          <w:p w14:paraId="1B6B2FBD" w14:textId="77777777" w:rsidR="001C6222" w:rsidRPr="00B04CCA" w:rsidRDefault="001C6222" w:rsidP="00AE7521">
            <w:pPr>
              <w:pStyle w:val="aff"/>
              <w:rPr>
                <w:lang w:val="uk-UA"/>
              </w:rPr>
            </w:pPr>
            <w:r w:rsidRPr="00B04CCA">
              <w:rPr>
                <w:lang w:val="uk-UA"/>
              </w:rPr>
              <w:t>ВМ</w:t>
            </w:r>
          </w:p>
        </w:tc>
        <w:tc>
          <w:tcPr>
            <w:tcW w:w="1559" w:type="dxa"/>
            <w:shd w:val="clear" w:color="auto" w:fill="auto"/>
            <w:vAlign w:val="center"/>
          </w:tcPr>
          <w:p w14:paraId="7A131AB5" w14:textId="77777777" w:rsidR="001C6222" w:rsidRPr="00B04CCA" w:rsidRDefault="001C6222" w:rsidP="00AE7521">
            <w:pPr>
              <w:pStyle w:val="aff"/>
              <w:rPr>
                <w:lang w:val="uk-UA"/>
              </w:rPr>
            </w:pPr>
            <w:r w:rsidRPr="00B04CCA">
              <w:rPr>
                <w:lang w:val="uk-UA"/>
              </w:rPr>
              <w:t>51</w:t>
            </w:r>
          </w:p>
        </w:tc>
        <w:tc>
          <w:tcPr>
            <w:tcW w:w="1985" w:type="dxa"/>
            <w:shd w:val="clear" w:color="auto" w:fill="auto"/>
          </w:tcPr>
          <w:p w14:paraId="49F482AC" w14:textId="77777777" w:rsidR="001C6222" w:rsidRPr="00B04CCA" w:rsidRDefault="001C6222" w:rsidP="00AE7521">
            <w:pPr>
              <w:pStyle w:val="aff"/>
              <w:rPr>
                <w:lang w:val="uk-UA"/>
              </w:rPr>
            </w:pPr>
            <w:r w:rsidRPr="00B04CCA">
              <w:rPr>
                <w:lang w:val="uk-UA"/>
              </w:rPr>
              <w:t>0.04</w:t>
            </w:r>
          </w:p>
        </w:tc>
      </w:tr>
      <w:tr w:rsidR="001C6222" w:rsidRPr="002D1CC9" w14:paraId="4621B558" w14:textId="77777777" w:rsidTr="00284A7A">
        <w:tc>
          <w:tcPr>
            <w:tcW w:w="851" w:type="dxa"/>
            <w:shd w:val="clear" w:color="auto" w:fill="auto"/>
            <w:vAlign w:val="center"/>
          </w:tcPr>
          <w:p w14:paraId="454E856A" w14:textId="77777777" w:rsidR="001C6222" w:rsidRPr="00B04CCA" w:rsidRDefault="001C6222" w:rsidP="00AE7521">
            <w:pPr>
              <w:pStyle w:val="aff"/>
              <w:rPr>
                <w:lang w:val="uk-UA"/>
              </w:rPr>
            </w:pPr>
            <w:r w:rsidRPr="00B04CCA">
              <w:rPr>
                <w:lang w:val="uk-UA"/>
              </w:rPr>
              <w:t>4</w:t>
            </w:r>
          </w:p>
        </w:tc>
        <w:tc>
          <w:tcPr>
            <w:tcW w:w="3402" w:type="dxa"/>
            <w:shd w:val="clear" w:color="auto" w:fill="auto"/>
          </w:tcPr>
          <w:p w14:paraId="7060FDE9" w14:textId="77777777" w:rsidR="001C6222" w:rsidRPr="00B04CCA" w:rsidRDefault="001C6222" w:rsidP="00AE7521">
            <w:pPr>
              <w:pStyle w:val="aff"/>
              <w:rPr>
                <w:lang w:val="uk-UA"/>
              </w:rPr>
            </w:pPr>
            <w:r w:rsidRPr="00B04CCA">
              <w:rPr>
                <w:lang w:val="uk-UA"/>
              </w:rPr>
              <w:t>Витрати на електроенергію</w:t>
            </w:r>
          </w:p>
        </w:tc>
        <w:tc>
          <w:tcPr>
            <w:tcW w:w="1701" w:type="dxa"/>
            <w:shd w:val="clear" w:color="auto" w:fill="auto"/>
            <w:vAlign w:val="center"/>
          </w:tcPr>
          <w:p w14:paraId="53F9BBA5" w14:textId="77777777" w:rsidR="001C6222" w:rsidRPr="00B04CCA" w:rsidRDefault="001C6222" w:rsidP="00AE7521">
            <w:pPr>
              <w:pStyle w:val="aff"/>
              <w:rPr>
                <w:lang w:val="uk-UA"/>
              </w:rPr>
            </w:pPr>
            <w:r w:rsidRPr="00B04CCA">
              <w:rPr>
                <w:lang w:val="uk-UA"/>
              </w:rPr>
              <w:t>Е</w:t>
            </w:r>
          </w:p>
        </w:tc>
        <w:tc>
          <w:tcPr>
            <w:tcW w:w="1559" w:type="dxa"/>
            <w:shd w:val="clear" w:color="auto" w:fill="auto"/>
            <w:vAlign w:val="center"/>
          </w:tcPr>
          <w:p w14:paraId="2EA08747" w14:textId="77777777" w:rsidR="001C6222" w:rsidRPr="00B04CCA" w:rsidRDefault="001C6222" w:rsidP="00AE7521">
            <w:pPr>
              <w:pStyle w:val="aff"/>
              <w:rPr>
                <w:lang w:val="uk-UA"/>
              </w:rPr>
            </w:pPr>
            <w:r w:rsidRPr="00B04CCA">
              <w:rPr>
                <w:lang w:val="uk-UA"/>
              </w:rPr>
              <w:t>104,93</w:t>
            </w:r>
          </w:p>
        </w:tc>
        <w:tc>
          <w:tcPr>
            <w:tcW w:w="1985" w:type="dxa"/>
            <w:shd w:val="clear" w:color="auto" w:fill="auto"/>
          </w:tcPr>
          <w:p w14:paraId="5F727C91" w14:textId="77777777" w:rsidR="001C6222" w:rsidRPr="00B04CCA" w:rsidRDefault="001C6222" w:rsidP="00AE7521">
            <w:pPr>
              <w:pStyle w:val="aff"/>
              <w:rPr>
                <w:lang w:val="uk-UA"/>
              </w:rPr>
            </w:pPr>
            <w:r w:rsidRPr="00B04CCA">
              <w:rPr>
                <w:lang w:val="uk-UA"/>
              </w:rPr>
              <w:t>0.09</w:t>
            </w:r>
          </w:p>
        </w:tc>
      </w:tr>
      <w:tr w:rsidR="001C6222" w:rsidRPr="00944B76" w14:paraId="14A3A014" w14:textId="77777777" w:rsidTr="00284A7A">
        <w:tc>
          <w:tcPr>
            <w:tcW w:w="851" w:type="dxa"/>
            <w:shd w:val="clear" w:color="auto" w:fill="auto"/>
            <w:vAlign w:val="center"/>
          </w:tcPr>
          <w:p w14:paraId="1636D5AD" w14:textId="77777777" w:rsidR="001C6222" w:rsidRPr="00B04CCA" w:rsidRDefault="001C6222" w:rsidP="00AE7521">
            <w:pPr>
              <w:pStyle w:val="aff"/>
              <w:rPr>
                <w:lang w:val="uk-UA"/>
              </w:rPr>
            </w:pPr>
            <w:r w:rsidRPr="00B04CCA">
              <w:rPr>
                <w:lang w:val="uk-UA"/>
              </w:rPr>
              <w:t>5</w:t>
            </w:r>
          </w:p>
        </w:tc>
        <w:tc>
          <w:tcPr>
            <w:tcW w:w="3402" w:type="dxa"/>
            <w:shd w:val="clear" w:color="auto" w:fill="auto"/>
          </w:tcPr>
          <w:p w14:paraId="50B0061E" w14:textId="77777777" w:rsidR="001C6222" w:rsidRPr="00B04CCA" w:rsidRDefault="001C6222" w:rsidP="00AE7521">
            <w:pPr>
              <w:pStyle w:val="aff"/>
              <w:rPr>
                <w:lang w:val="uk-UA"/>
              </w:rPr>
            </w:pPr>
            <w:r w:rsidRPr="00B04CCA">
              <w:rPr>
                <w:lang w:val="uk-UA"/>
              </w:rPr>
              <w:t xml:space="preserve">Амортизаційні відрахування </w:t>
            </w:r>
          </w:p>
        </w:tc>
        <w:tc>
          <w:tcPr>
            <w:tcW w:w="1701" w:type="dxa"/>
            <w:shd w:val="clear" w:color="auto" w:fill="auto"/>
            <w:vAlign w:val="center"/>
          </w:tcPr>
          <w:p w14:paraId="0BE7968D" w14:textId="77777777" w:rsidR="001C6222" w:rsidRPr="00B04CCA" w:rsidRDefault="001C6222" w:rsidP="00AE7521">
            <w:pPr>
              <w:pStyle w:val="aff"/>
              <w:rPr>
                <w:vertAlign w:val="subscript"/>
                <w:lang w:val="uk-UA"/>
              </w:rPr>
            </w:pPr>
            <w:r w:rsidRPr="00B04CCA">
              <w:rPr>
                <w:lang w:val="uk-UA"/>
              </w:rPr>
              <w:t>А</w:t>
            </w:r>
            <w:r w:rsidRPr="00B04CCA">
              <w:rPr>
                <w:vertAlign w:val="subscript"/>
                <w:lang w:val="uk-UA"/>
              </w:rPr>
              <w:t>заг</w:t>
            </w:r>
          </w:p>
        </w:tc>
        <w:tc>
          <w:tcPr>
            <w:tcW w:w="1559" w:type="dxa"/>
            <w:shd w:val="clear" w:color="auto" w:fill="auto"/>
            <w:vAlign w:val="center"/>
          </w:tcPr>
          <w:p w14:paraId="4E87570B" w14:textId="77777777" w:rsidR="001C6222" w:rsidRPr="00B04CCA" w:rsidRDefault="001C6222" w:rsidP="00AE7521">
            <w:pPr>
              <w:pStyle w:val="aff"/>
              <w:rPr>
                <w:lang w:val="uk-UA"/>
              </w:rPr>
            </w:pPr>
            <w:r w:rsidRPr="00B04CCA">
              <w:rPr>
                <w:lang w:val="uk-UA"/>
              </w:rPr>
              <w:t>1155,95</w:t>
            </w:r>
          </w:p>
        </w:tc>
        <w:tc>
          <w:tcPr>
            <w:tcW w:w="1985" w:type="dxa"/>
            <w:shd w:val="clear" w:color="auto" w:fill="auto"/>
          </w:tcPr>
          <w:p w14:paraId="39232733" w14:textId="77777777" w:rsidR="001C6222" w:rsidRPr="00B04CCA" w:rsidRDefault="001C6222" w:rsidP="00AE7521">
            <w:pPr>
              <w:pStyle w:val="aff"/>
              <w:rPr>
                <w:lang w:val="uk-UA"/>
              </w:rPr>
            </w:pPr>
            <w:r w:rsidRPr="00B04CCA">
              <w:rPr>
                <w:lang w:val="uk-UA"/>
              </w:rPr>
              <w:t>0.97</w:t>
            </w:r>
          </w:p>
        </w:tc>
      </w:tr>
      <w:tr w:rsidR="001C6222" w:rsidRPr="00944B76" w14:paraId="7133EABC" w14:textId="77777777" w:rsidTr="00284A7A">
        <w:tc>
          <w:tcPr>
            <w:tcW w:w="851" w:type="dxa"/>
            <w:shd w:val="clear" w:color="auto" w:fill="auto"/>
            <w:vAlign w:val="center"/>
          </w:tcPr>
          <w:p w14:paraId="6440DCDB" w14:textId="77777777" w:rsidR="001C6222" w:rsidRPr="00B04CCA" w:rsidRDefault="001C6222" w:rsidP="00AE7521">
            <w:pPr>
              <w:pStyle w:val="aff"/>
              <w:rPr>
                <w:lang w:val="uk-UA"/>
              </w:rPr>
            </w:pPr>
            <w:r w:rsidRPr="00B04CCA">
              <w:rPr>
                <w:lang w:val="uk-UA"/>
              </w:rPr>
              <w:t>6</w:t>
            </w:r>
          </w:p>
        </w:tc>
        <w:tc>
          <w:tcPr>
            <w:tcW w:w="3402" w:type="dxa"/>
            <w:shd w:val="clear" w:color="auto" w:fill="auto"/>
          </w:tcPr>
          <w:p w14:paraId="2765A33D" w14:textId="77777777" w:rsidR="001C6222" w:rsidRPr="00B04CCA" w:rsidRDefault="001C6222" w:rsidP="00AE7521">
            <w:pPr>
              <w:pStyle w:val="aff"/>
              <w:rPr>
                <w:lang w:val="uk-UA"/>
              </w:rPr>
            </w:pPr>
            <w:r w:rsidRPr="00B04CCA">
              <w:rPr>
                <w:lang w:val="uk-UA"/>
              </w:rPr>
              <w:t>Накладні витрати</w:t>
            </w:r>
          </w:p>
        </w:tc>
        <w:tc>
          <w:tcPr>
            <w:tcW w:w="1701" w:type="dxa"/>
            <w:shd w:val="clear" w:color="auto" w:fill="auto"/>
            <w:vAlign w:val="center"/>
          </w:tcPr>
          <w:p w14:paraId="0134214C" w14:textId="77777777" w:rsidR="001C6222" w:rsidRPr="00B04CCA" w:rsidRDefault="001C6222" w:rsidP="00AE7521">
            <w:pPr>
              <w:pStyle w:val="aff"/>
              <w:rPr>
                <w:lang w:val="uk-UA"/>
              </w:rPr>
            </w:pPr>
            <w:r w:rsidRPr="00B04CCA">
              <w:rPr>
                <w:lang w:val="uk-UA"/>
              </w:rPr>
              <w:t>НВ</w:t>
            </w:r>
          </w:p>
        </w:tc>
        <w:tc>
          <w:tcPr>
            <w:tcW w:w="1559" w:type="dxa"/>
            <w:shd w:val="clear" w:color="auto" w:fill="auto"/>
            <w:vAlign w:val="center"/>
          </w:tcPr>
          <w:p w14:paraId="47EE14AF" w14:textId="77777777" w:rsidR="001C6222" w:rsidRPr="00B04CCA" w:rsidRDefault="001C6222" w:rsidP="00AE7521">
            <w:pPr>
              <w:pStyle w:val="aff"/>
              <w:rPr>
                <w:lang w:val="uk-UA"/>
              </w:rPr>
            </w:pPr>
            <w:r w:rsidRPr="00B04CCA">
              <w:rPr>
                <w:lang w:val="uk-UA"/>
              </w:rPr>
              <w:t>20081,25</w:t>
            </w:r>
          </w:p>
        </w:tc>
        <w:tc>
          <w:tcPr>
            <w:tcW w:w="1985" w:type="dxa"/>
            <w:shd w:val="clear" w:color="auto" w:fill="auto"/>
          </w:tcPr>
          <w:p w14:paraId="139C60A2" w14:textId="77777777" w:rsidR="001C6222" w:rsidRPr="00B04CCA" w:rsidRDefault="001C6222" w:rsidP="00AE7521">
            <w:pPr>
              <w:pStyle w:val="aff"/>
              <w:rPr>
                <w:lang w:val="uk-UA"/>
              </w:rPr>
            </w:pPr>
            <w:r w:rsidRPr="00B04CCA">
              <w:rPr>
                <w:lang w:val="uk-UA"/>
              </w:rPr>
              <w:t>16.82</w:t>
            </w:r>
          </w:p>
        </w:tc>
      </w:tr>
      <w:tr w:rsidR="001C6222" w:rsidRPr="00944B76" w14:paraId="0D9923DA" w14:textId="77777777" w:rsidTr="00284A7A">
        <w:tc>
          <w:tcPr>
            <w:tcW w:w="851" w:type="dxa"/>
            <w:shd w:val="clear" w:color="auto" w:fill="auto"/>
            <w:vAlign w:val="center"/>
          </w:tcPr>
          <w:p w14:paraId="6FC11DDD" w14:textId="77777777" w:rsidR="001C6222" w:rsidRPr="00B04CCA" w:rsidRDefault="001C6222" w:rsidP="00AE7521">
            <w:pPr>
              <w:pStyle w:val="aff"/>
              <w:rPr>
                <w:lang w:val="uk-UA"/>
              </w:rPr>
            </w:pPr>
            <w:r w:rsidRPr="00B04CCA">
              <w:rPr>
                <w:lang w:val="uk-UA"/>
              </w:rPr>
              <w:t>•</w:t>
            </w:r>
          </w:p>
        </w:tc>
        <w:tc>
          <w:tcPr>
            <w:tcW w:w="3402" w:type="dxa"/>
            <w:shd w:val="clear" w:color="auto" w:fill="auto"/>
          </w:tcPr>
          <w:p w14:paraId="5EA392F5" w14:textId="77777777" w:rsidR="001C6222" w:rsidRPr="00B04CCA" w:rsidRDefault="001C6222" w:rsidP="00AE7521">
            <w:pPr>
              <w:pStyle w:val="aff"/>
              <w:rPr>
                <w:lang w:val="uk-UA"/>
              </w:rPr>
            </w:pPr>
            <w:r w:rsidRPr="00B04CCA">
              <w:rPr>
                <w:lang w:val="uk-UA"/>
              </w:rPr>
              <w:t>Разом кошторисна вартість</w:t>
            </w:r>
          </w:p>
        </w:tc>
        <w:tc>
          <w:tcPr>
            <w:tcW w:w="1701" w:type="dxa"/>
            <w:shd w:val="clear" w:color="auto" w:fill="auto"/>
            <w:vAlign w:val="center"/>
          </w:tcPr>
          <w:p w14:paraId="44499B98" w14:textId="77777777" w:rsidR="001C6222" w:rsidRPr="00B04CCA" w:rsidRDefault="001C6222" w:rsidP="00AE7521">
            <w:pPr>
              <w:pStyle w:val="aff"/>
              <w:rPr>
                <w:lang w:val="uk-UA"/>
              </w:rPr>
            </w:pPr>
            <w:r w:rsidRPr="00B04CCA">
              <w:rPr>
                <w:lang w:val="uk-UA"/>
              </w:rPr>
              <w:t>К</w:t>
            </w:r>
          </w:p>
        </w:tc>
        <w:tc>
          <w:tcPr>
            <w:tcW w:w="1559" w:type="dxa"/>
            <w:shd w:val="clear" w:color="auto" w:fill="auto"/>
            <w:vAlign w:val="center"/>
          </w:tcPr>
          <w:p w14:paraId="56E2E0D9" w14:textId="77777777" w:rsidR="001C6222" w:rsidRPr="00B04CCA" w:rsidRDefault="001C6222" w:rsidP="00AE7521">
            <w:pPr>
              <w:pStyle w:val="aff"/>
              <w:rPr>
                <w:lang w:val="uk-UA"/>
              </w:rPr>
            </w:pPr>
            <w:r w:rsidRPr="00B04CCA">
              <w:rPr>
                <w:lang w:val="uk-UA"/>
              </w:rPr>
              <w:t>119389,63</w:t>
            </w:r>
          </w:p>
        </w:tc>
        <w:tc>
          <w:tcPr>
            <w:tcW w:w="1985" w:type="dxa"/>
            <w:shd w:val="clear" w:color="auto" w:fill="auto"/>
          </w:tcPr>
          <w:p w14:paraId="58D8BB5F" w14:textId="77777777" w:rsidR="001C6222" w:rsidRPr="00B04CCA" w:rsidRDefault="001C6222" w:rsidP="00AE7521">
            <w:pPr>
              <w:pStyle w:val="aff"/>
              <w:rPr>
                <w:lang w:val="uk-UA"/>
              </w:rPr>
            </w:pPr>
            <w:r w:rsidRPr="00B04CCA">
              <w:rPr>
                <w:lang w:val="uk-UA"/>
              </w:rPr>
              <w:t>100</w:t>
            </w:r>
          </w:p>
        </w:tc>
      </w:tr>
      <w:tr w:rsidR="001C6222" w:rsidRPr="00944B76" w14:paraId="01DD2CE7" w14:textId="77777777" w:rsidTr="00284A7A">
        <w:tc>
          <w:tcPr>
            <w:tcW w:w="851" w:type="dxa"/>
            <w:shd w:val="clear" w:color="auto" w:fill="auto"/>
          </w:tcPr>
          <w:p w14:paraId="47010ABB" w14:textId="77777777" w:rsidR="001C6222" w:rsidRPr="00B04CCA" w:rsidRDefault="001C6222" w:rsidP="00AE7521">
            <w:pPr>
              <w:pStyle w:val="aff"/>
            </w:pPr>
            <w:r w:rsidRPr="00B04CCA">
              <w:rPr>
                <w:lang w:val="uk-UA"/>
              </w:rPr>
              <w:t>•</w:t>
            </w:r>
          </w:p>
        </w:tc>
        <w:tc>
          <w:tcPr>
            <w:tcW w:w="3402" w:type="dxa"/>
            <w:shd w:val="clear" w:color="auto" w:fill="auto"/>
          </w:tcPr>
          <w:p w14:paraId="0E058C0B" w14:textId="77777777" w:rsidR="001C6222" w:rsidRPr="00B04CCA" w:rsidRDefault="001C6222" w:rsidP="00AE7521">
            <w:pPr>
              <w:pStyle w:val="aff"/>
              <w:rPr>
                <w:lang w:val="uk-UA"/>
              </w:rPr>
            </w:pPr>
            <w:r w:rsidRPr="00B04CCA">
              <w:rPr>
                <w:lang w:val="uk-UA"/>
              </w:rPr>
              <w:t>Нормативний прибуток</w:t>
            </w:r>
          </w:p>
        </w:tc>
        <w:tc>
          <w:tcPr>
            <w:tcW w:w="1701" w:type="dxa"/>
            <w:shd w:val="clear" w:color="auto" w:fill="auto"/>
            <w:vAlign w:val="center"/>
          </w:tcPr>
          <w:p w14:paraId="05DA28E3" w14:textId="77777777" w:rsidR="001C6222" w:rsidRPr="00B04CCA" w:rsidRDefault="001C6222" w:rsidP="00AE7521">
            <w:pPr>
              <w:pStyle w:val="aff"/>
              <w:rPr>
                <w:lang w:val="uk-UA"/>
              </w:rPr>
            </w:pPr>
            <w:r w:rsidRPr="00B04CCA">
              <w:rPr>
                <w:lang w:val="uk-UA"/>
              </w:rPr>
              <w:t>П</w:t>
            </w:r>
            <w:r w:rsidRPr="00B04CCA">
              <w:rPr>
                <w:vertAlign w:val="subscript"/>
                <w:lang w:val="uk-UA"/>
              </w:rPr>
              <w:t>н</w:t>
            </w:r>
            <w:r w:rsidRPr="00B04CCA">
              <w:rPr>
                <w:lang w:val="uk-UA"/>
              </w:rPr>
              <w:t xml:space="preserve"> </w:t>
            </w:r>
          </w:p>
        </w:tc>
        <w:tc>
          <w:tcPr>
            <w:tcW w:w="1559" w:type="dxa"/>
            <w:shd w:val="clear" w:color="auto" w:fill="auto"/>
            <w:vAlign w:val="center"/>
          </w:tcPr>
          <w:p w14:paraId="1D5F4A5C" w14:textId="77777777" w:rsidR="001C6222" w:rsidRPr="00B04CCA" w:rsidRDefault="001C6222" w:rsidP="00AE7521">
            <w:pPr>
              <w:pStyle w:val="aff"/>
              <w:rPr>
                <w:lang w:val="uk-UA"/>
              </w:rPr>
            </w:pPr>
            <w:commentRangeStart w:id="71"/>
            <w:commentRangeStart w:id="72"/>
            <w:r w:rsidRPr="00B04CCA">
              <w:rPr>
                <w:lang w:val="uk-UA"/>
              </w:rPr>
              <w:t>41</w:t>
            </w:r>
            <w:del w:id="73" w:author="Hewston Fox" w:date="2021-06-12T23:06:00Z">
              <w:r w:rsidRPr="00B04CCA" w:rsidDel="002D1CC9">
                <w:rPr>
                  <w:lang w:val="uk-UA"/>
                </w:rPr>
                <w:delText>2</w:delText>
              </w:r>
            </w:del>
            <w:r w:rsidRPr="00B04CCA">
              <w:rPr>
                <w:lang w:val="uk-UA"/>
              </w:rPr>
              <w:t>786,37</w:t>
            </w:r>
            <w:commentRangeEnd w:id="71"/>
            <w:r w:rsidR="000101A2">
              <w:rPr>
                <w:rStyle w:val="affd"/>
                <w:rFonts w:asciiTheme="minorHAnsi" w:hAnsiTheme="minorHAnsi"/>
              </w:rPr>
              <w:commentReference w:id="71"/>
            </w:r>
            <w:commentRangeEnd w:id="72"/>
            <w:r w:rsidR="006F6A11">
              <w:rPr>
                <w:rStyle w:val="affd"/>
                <w:rFonts w:asciiTheme="minorHAnsi" w:hAnsiTheme="minorHAnsi"/>
              </w:rPr>
              <w:commentReference w:id="72"/>
            </w:r>
          </w:p>
        </w:tc>
        <w:tc>
          <w:tcPr>
            <w:tcW w:w="1985" w:type="dxa"/>
            <w:shd w:val="clear" w:color="auto" w:fill="auto"/>
          </w:tcPr>
          <w:p w14:paraId="6BB4603E" w14:textId="77777777" w:rsidR="001C6222" w:rsidRPr="00B04CCA" w:rsidRDefault="001C6222" w:rsidP="00AE7521">
            <w:pPr>
              <w:pStyle w:val="aff"/>
              <w:rPr>
                <w:lang w:val="uk-UA"/>
              </w:rPr>
            </w:pPr>
            <w:r w:rsidRPr="00B04CCA">
              <w:rPr>
                <w:lang w:val="uk-UA"/>
              </w:rPr>
              <w:t>-</w:t>
            </w:r>
          </w:p>
        </w:tc>
      </w:tr>
      <w:tr w:rsidR="001C6222" w:rsidRPr="00944B76" w14:paraId="5DA62702" w14:textId="77777777" w:rsidTr="00284A7A">
        <w:tc>
          <w:tcPr>
            <w:tcW w:w="851" w:type="dxa"/>
            <w:shd w:val="clear" w:color="auto" w:fill="auto"/>
          </w:tcPr>
          <w:p w14:paraId="1D104F7F" w14:textId="77777777" w:rsidR="001C6222" w:rsidRPr="00B04CCA" w:rsidRDefault="001C6222" w:rsidP="00AE7521">
            <w:pPr>
              <w:pStyle w:val="aff"/>
            </w:pPr>
            <w:r w:rsidRPr="00B04CCA">
              <w:rPr>
                <w:lang w:val="uk-UA"/>
              </w:rPr>
              <w:t>•</w:t>
            </w:r>
          </w:p>
        </w:tc>
        <w:tc>
          <w:tcPr>
            <w:tcW w:w="3402" w:type="dxa"/>
            <w:shd w:val="clear" w:color="auto" w:fill="auto"/>
          </w:tcPr>
          <w:p w14:paraId="15C669BF" w14:textId="77777777" w:rsidR="001C6222" w:rsidRPr="00B04CCA" w:rsidRDefault="001C6222" w:rsidP="00AE7521">
            <w:pPr>
              <w:pStyle w:val="aff"/>
              <w:rPr>
                <w:lang w:val="uk-UA"/>
              </w:rPr>
            </w:pPr>
            <w:r w:rsidRPr="00B04CCA">
              <w:rPr>
                <w:lang w:val="uk-UA"/>
              </w:rPr>
              <w:t>Відпускна ціна</w:t>
            </w:r>
          </w:p>
        </w:tc>
        <w:tc>
          <w:tcPr>
            <w:tcW w:w="1701" w:type="dxa"/>
            <w:shd w:val="clear" w:color="auto" w:fill="auto"/>
            <w:vAlign w:val="center"/>
          </w:tcPr>
          <w:p w14:paraId="77D38E1D" w14:textId="77777777" w:rsidR="001C6222" w:rsidRPr="00B04CCA" w:rsidRDefault="001C6222" w:rsidP="00AE7521">
            <w:pPr>
              <w:pStyle w:val="aff"/>
              <w:rPr>
                <w:lang w:val="uk-UA"/>
              </w:rPr>
            </w:pPr>
            <w:r w:rsidRPr="00B04CCA">
              <w:rPr>
                <w:lang w:val="uk-UA"/>
              </w:rPr>
              <w:t>Ц</w:t>
            </w:r>
            <w:r w:rsidRPr="00B04CCA">
              <w:rPr>
                <w:vertAlign w:val="subscript"/>
                <w:lang w:val="uk-UA"/>
              </w:rPr>
              <w:t>В</w:t>
            </w:r>
            <w:r w:rsidR="00BD7596">
              <w:rPr>
                <w:vertAlign w:val="subscript"/>
                <w:lang w:val="uk-UA"/>
              </w:rPr>
              <w:t xml:space="preserve"> </w:t>
            </w:r>
          </w:p>
        </w:tc>
        <w:tc>
          <w:tcPr>
            <w:tcW w:w="1559" w:type="dxa"/>
            <w:shd w:val="clear" w:color="auto" w:fill="auto"/>
            <w:vAlign w:val="center"/>
          </w:tcPr>
          <w:p w14:paraId="09FFE48D" w14:textId="77777777" w:rsidR="001C6222" w:rsidRPr="00B04CCA" w:rsidRDefault="001C6222" w:rsidP="00AE7521">
            <w:pPr>
              <w:pStyle w:val="aff"/>
              <w:rPr>
                <w:lang w:val="uk-UA"/>
              </w:rPr>
            </w:pPr>
            <w:r w:rsidRPr="00B04CCA">
              <w:rPr>
                <w:lang w:val="uk-UA"/>
              </w:rPr>
              <w:t>161176</w:t>
            </w:r>
          </w:p>
        </w:tc>
        <w:tc>
          <w:tcPr>
            <w:tcW w:w="1985" w:type="dxa"/>
            <w:shd w:val="clear" w:color="auto" w:fill="auto"/>
          </w:tcPr>
          <w:p w14:paraId="38EFABFF" w14:textId="77777777" w:rsidR="001C6222" w:rsidRPr="00B04CCA" w:rsidRDefault="001C6222" w:rsidP="00AE7521">
            <w:pPr>
              <w:pStyle w:val="aff"/>
              <w:rPr>
                <w:lang w:val="uk-UA"/>
              </w:rPr>
            </w:pPr>
            <w:r w:rsidRPr="00B04CCA">
              <w:rPr>
                <w:lang w:val="uk-UA"/>
              </w:rPr>
              <w:t>-</w:t>
            </w:r>
          </w:p>
        </w:tc>
      </w:tr>
      <w:tr w:rsidR="001C6222" w:rsidRPr="00944B76" w14:paraId="65D9F9B4" w14:textId="77777777" w:rsidTr="00284A7A">
        <w:tc>
          <w:tcPr>
            <w:tcW w:w="851" w:type="dxa"/>
            <w:shd w:val="clear" w:color="auto" w:fill="auto"/>
          </w:tcPr>
          <w:p w14:paraId="4A335B9B" w14:textId="77777777" w:rsidR="001C6222" w:rsidRPr="00B04CCA" w:rsidRDefault="001C6222" w:rsidP="00AE7521">
            <w:pPr>
              <w:pStyle w:val="aff"/>
            </w:pPr>
            <w:r w:rsidRPr="00B04CCA">
              <w:rPr>
                <w:lang w:val="uk-UA"/>
              </w:rPr>
              <w:t>•</w:t>
            </w:r>
          </w:p>
        </w:tc>
        <w:tc>
          <w:tcPr>
            <w:tcW w:w="3402" w:type="dxa"/>
            <w:shd w:val="clear" w:color="auto" w:fill="auto"/>
          </w:tcPr>
          <w:p w14:paraId="2F4E2805" w14:textId="77777777" w:rsidR="001C6222" w:rsidRPr="00B04CCA" w:rsidRDefault="001C6222" w:rsidP="00AE7521">
            <w:pPr>
              <w:pStyle w:val="aff"/>
              <w:rPr>
                <w:lang w:val="uk-UA"/>
              </w:rPr>
            </w:pPr>
            <w:r w:rsidRPr="00B04CCA">
              <w:rPr>
                <w:lang w:val="uk-UA"/>
              </w:rPr>
              <w:t>Ціна з врахуванням податку на додану вартість</w:t>
            </w:r>
          </w:p>
        </w:tc>
        <w:tc>
          <w:tcPr>
            <w:tcW w:w="1701" w:type="dxa"/>
            <w:shd w:val="clear" w:color="auto" w:fill="auto"/>
            <w:vAlign w:val="center"/>
          </w:tcPr>
          <w:p w14:paraId="64621212" w14:textId="77777777" w:rsidR="001C6222" w:rsidRPr="00B04CCA" w:rsidRDefault="001C6222" w:rsidP="00AE7521">
            <w:pPr>
              <w:pStyle w:val="aff"/>
              <w:rPr>
                <w:lang w:val="uk-UA"/>
              </w:rPr>
            </w:pPr>
            <w:r w:rsidRPr="00B04CCA">
              <w:rPr>
                <w:lang w:val="uk-UA"/>
              </w:rPr>
              <w:t>Ц</w:t>
            </w:r>
            <w:r w:rsidRPr="00B04CCA">
              <w:rPr>
                <w:i/>
                <w:vertAlign w:val="subscript"/>
                <w:lang w:val="uk-UA"/>
              </w:rPr>
              <w:t>ПДВ</w:t>
            </w:r>
            <w:r w:rsidR="00BD7596">
              <w:rPr>
                <w:vertAlign w:val="subscript"/>
                <w:lang w:val="uk-UA"/>
              </w:rPr>
              <w:t xml:space="preserve"> </w:t>
            </w:r>
          </w:p>
        </w:tc>
        <w:tc>
          <w:tcPr>
            <w:tcW w:w="1559" w:type="dxa"/>
            <w:shd w:val="clear" w:color="auto" w:fill="auto"/>
            <w:vAlign w:val="center"/>
          </w:tcPr>
          <w:p w14:paraId="215C169B" w14:textId="77777777" w:rsidR="001C6222" w:rsidRPr="00B04CCA" w:rsidRDefault="001C6222" w:rsidP="00AE7521">
            <w:pPr>
              <w:pStyle w:val="aff"/>
              <w:rPr>
                <w:lang w:val="uk-UA"/>
              </w:rPr>
            </w:pPr>
            <w:r w:rsidRPr="00B04CCA">
              <w:rPr>
                <w:lang w:val="uk-UA"/>
              </w:rPr>
              <w:t>193411,2</w:t>
            </w:r>
          </w:p>
        </w:tc>
        <w:tc>
          <w:tcPr>
            <w:tcW w:w="1985" w:type="dxa"/>
            <w:shd w:val="clear" w:color="auto" w:fill="auto"/>
          </w:tcPr>
          <w:p w14:paraId="64DBF885" w14:textId="77777777" w:rsidR="001C6222" w:rsidRPr="00B04CCA" w:rsidRDefault="001C6222" w:rsidP="00AE7521">
            <w:pPr>
              <w:pStyle w:val="aff"/>
              <w:rPr>
                <w:lang w:val="uk-UA"/>
              </w:rPr>
            </w:pPr>
            <w:r w:rsidRPr="00B04CCA">
              <w:rPr>
                <w:lang w:val="uk-UA"/>
              </w:rPr>
              <w:t>-</w:t>
            </w:r>
          </w:p>
        </w:tc>
      </w:tr>
    </w:tbl>
    <w:p w14:paraId="764D641A" w14:textId="77777777" w:rsidR="001C6222" w:rsidRDefault="001C6222" w:rsidP="001C6222">
      <w:pPr>
        <w:pStyle w:val="af"/>
      </w:pPr>
    </w:p>
    <w:p w14:paraId="12062100" w14:textId="77777777" w:rsidR="001C6222" w:rsidRDefault="001C6222" w:rsidP="001C6222">
      <w:pPr>
        <w:pStyle w:val="af"/>
      </w:pPr>
      <w:r>
        <w:t>На підставі виконаних розрахунків будується діаграма.</w:t>
      </w:r>
    </w:p>
    <w:p w14:paraId="102CB1AE" w14:textId="77777777" w:rsidR="00125989" w:rsidRDefault="00125989" w:rsidP="00125989">
      <w:pPr>
        <w:pStyle w:val="a2"/>
      </w:pPr>
      <w:bookmarkStart w:id="75" w:name="_Toc74067611"/>
      <w:r w:rsidRPr="00125989">
        <w:t>Аналіз постійних і змінних витрат</w:t>
      </w:r>
      <w:bookmarkEnd w:id="75"/>
    </w:p>
    <w:p w14:paraId="1DA907ED" w14:textId="77777777" w:rsidR="00125989" w:rsidRDefault="00125989" w:rsidP="00125989">
      <w:pPr>
        <w:pStyle w:val="af"/>
      </w:pPr>
      <w:r w:rsidRPr="00125989">
        <w:t>При збільшенні кількості замовників даного програмного продукту (більше, ніж один) з’являються додаткові витрати:</w:t>
      </w:r>
    </w:p>
    <w:p w14:paraId="78A1CCE9" w14:textId="77777777" w:rsidR="00125989" w:rsidRDefault="00125989" w:rsidP="00125989">
      <w:pPr>
        <w:pStyle w:val="a4"/>
      </w:pPr>
      <w:r>
        <w:t>витрати на тиражування;</w:t>
      </w:r>
    </w:p>
    <w:p w14:paraId="723F0139" w14:textId="77777777" w:rsidR="00125989" w:rsidRDefault="00125989" w:rsidP="00125989">
      <w:pPr>
        <w:pStyle w:val="a4"/>
      </w:pPr>
      <w:r>
        <w:t>витрати на адаптацію програмного продукту до вимог споживача.</w:t>
      </w:r>
    </w:p>
    <w:p w14:paraId="761EEE33" w14:textId="77777777" w:rsidR="00125989" w:rsidRDefault="00125989" w:rsidP="00125989">
      <w:pPr>
        <w:pStyle w:val="af"/>
      </w:pPr>
      <w:r>
        <w:t xml:space="preserve">Витрати на тиражування (Вт) можна прийняти 150 грн. на кожну одиницю замовленого програмного продукту. </w:t>
      </w:r>
    </w:p>
    <w:p w14:paraId="1BA51C88" w14:textId="77777777" w:rsidR="00125989" w:rsidRDefault="00125989" w:rsidP="00125989">
      <w:pPr>
        <w:pStyle w:val="af"/>
      </w:pPr>
      <w:r>
        <w:t>Витрати на адаптацію (ВА) згідно з експертними оцінками і з врахуванням середнього рівня уніфікації розробленої програми прийняти 20-50% від витрат на заробітну плату:</w:t>
      </w:r>
    </w:p>
    <w:p w14:paraId="28444694" w14:textId="77777777" w:rsidR="00125989" w:rsidRDefault="00125989" w:rsidP="00121AC4">
      <w:pPr>
        <w:pStyle w:val="afc"/>
      </w:pPr>
      <w:r>
        <w:t>В</w:t>
      </w:r>
      <w:r>
        <w:rPr>
          <w:vertAlign w:val="subscript"/>
        </w:rPr>
        <w:t>А</w:t>
      </w:r>
      <w:r>
        <w:t xml:space="preserve"> =</w:t>
      </w:r>
      <w:r w:rsidR="00BD7596">
        <w:t xml:space="preserve"> </w:t>
      </w:r>
      <w:r w:rsidRPr="003559EE">
        <w:rPr>
          <w:position w:val="-24"/>
          <w:vertAlign w:val="subscript"/>
        </w:rPr>
        <w:object w:dxaOrig="700" w:dyaOrig="620" w14:anchorId="7B485FF0">
          <v:shape id="_x0000_i1036" type="#_x0000_t75" style="width:45pt;height:39pt" o:ole="">
            <v:imagedata r:id="rId59" o:title=""/>
          </v:shape>
          <o:OLEObject Type="Embed" ProgID="Equation.3" ShapeID="_x0000_i1036" DrawAspect="Content" ObjectID="_1685303041" r:id="rId60"/>
        </w:object>
      </w:r>
      <w:r>
        <w:tab/>
      </w:r>
      <w:r w:rsidR="00121AC4">
        <w:tab/>
      </w:r>
      <w:r w:rsidR="00121AC4">
        <w:tab/>
      </w:r>
      <w:r w:rsidR="00121AC4">
        <w:tab/>
      </w:r>
      <w:r w:rsidR="00121AC4">
        <w:tab/>
      </w:r>
      <w:r>
        <w:t>(</w:t>
      </w:r>
      <w:r w:rsidR="004F52A1">
        <w:t>5.</w:t>
      </w:r>
      <w:r w:rsidR="00D75411" w:rsidRPr="00BD7596">
        <w:rPr>
          <w:lang w:val="ru-RU"/>
        </w:rPr>
        <w:t>17</w:t>
      </w:r>
      <w:r>
        <w:t>)</w:t>
      </w:r>
    </w:p>
    <w:p w14:paraId="5E5465F1" w14:textId="77777777" w:rsidR="00125989" w:rsidRDefault="00125989" w:rsidP="00125989">
      <w:pPr>
        <w:pStyle w:val="af"/>
      </w:pPr>
      <w:r>
        <w:t>де ПА</w:t>
      </w:r>
      <w:r w:rsidR="00BD7596">
        <w:t xml:space="preserve"> </w:t>
      </w:r>
      <w:r>
        <w:t>- процент витрат на адаптацію (20-50%).</w:t>
      </w:r>
    </w:p>
    <w:p w14:paraId="66D7C802" w14:textId="77777777" w:rsidR="00125989" w:rsidRPr="00125989" w:rsidRDefault="00915D5F" w:rsidP="00125989">
      <w:pPr>
        <w:pStyle w:val="af"/>
        <w:rPr>
          <w:rFonts w:eastAsiaTheme="minorEastAsia"/>
        </w:rPr>
      </w:pPr>
      <m:oMath>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r>
          <m:rPr>
            <m:sty m:val="p"/>
          </m:rPr>
          <w:rPr>
            <w:rFonts w:ascii="Cambria Math" w:hAnsi="Cambria Math"/>
          </w:rPr>
          <m:t>=</m:t>
        </m:r>
        <m:f>
          <m:fPr>
            <m:ctrlPr>
              <w:rPr>
                <w:rFonts w:ascii="Cambria Math" w:hAnsi="Cambria Math"/>
                <w:lang w:val="en-US"/>
              </w:rPr>
            </m:ctrlPr>
          </m:fPr>
          <m:num>
            <m:r>
              <m:rPr>
                <m:sty m:val="p"/>
              </m:rPr>
              <w:rPr>
                <w:rFonts w:ascii="Cambria Math" w:hAnsi="Cambria Math"/>
              </w:rPr>
              <m:t>80325</m:t>
            </m:r>
            <m:r>
              <m:rPr>
                <m:sty m:val="p"/>
              </m:rPr>
              <w:rPr>
                <w:rFonts w:ascii="Cambria Math" w:hAnsi="Cambria Math" w:cs="Cambria Math"/>
              </w:rPr>
              <m:t>*</m:t>
            </m:r>
            <m:r>
              <m:rPr>
                <m:sty m:val="p"/>
              </m:rPr>
              <w:rPr>
                <w:rFonts w:ascii="Cambria Math" w:hAnsi="Cambria Math"/>
              </w:rPr>
              <m:t>40</m:t>
            </m:r>
            <m:ctrlPr>
              <w:rPr>
                <w:rFonts w:ascii="Cambria Math" w:hAnsi="Cambria Math"/>
              </w:rPr>
            </m:ctrlPr>
          </m:num>
          <m:den>
            <m:r>
              <m:rPr>
                <m:sty m:val="p"/>
              </m:rPr>
              <w:rPr>
                <w:rFonts w:ascii="Cambria Math" w:hAnsi="Cambria Math"/>
              </w:rPr>
              <m:t>100</m:t>
            </m:r>
          </m:den>
        </m:f>
        <m:r>
          <m:rPr>
            <m:sty m:val="p"/>
          </m:rPr>
          <w:rPr>
            <w:rFonts w:ascii="Cambria Math" w:hAnsi="Cambria Math"/>
          </w:rPr>
          <m:t>=32130</m:t>
        </m:r>
      </m:oMath>
      <w:r w:rsidR="009F7FB4">
        <w:rPr>
          <w:rFonts w:eastAsiaTheme="minorEastAsia"/>
        </w:rPr>
        <w:t xml:space="preserve"> грн.</w:t>
      </w:r>
    </w:p>
    <w:p w14:paraId="7F20DF6C" w14:textId="77777777" w:rsidR="00E022D1" w:rsidRDefault="00E022D1" w:rsidP="00E022D1">
      <w:pPr>
        <w:pStyle w:val="af"/>
      </w:pPr>
      <w:r>
        <w:lastRenderedPageBreak/>
        <w:t>Вказані витрати є умовно-змінними, тобто такими, що прямо залежать від обсягу замовлених програм, або кількості замовників.</w:t>
      </w:r>
    </w:p>
    <w:p w14:paraId="2B282540" w14:textId="77777777" w:rsidR="00E022D1" w:rsidRDefault="00E022D1" w:rsidP="00E022D1">
      <w:pPr>
        <w:pStyle w:val="af"/>
      </w:pPr>
      <w:r>
        <w:t>Витрати, які вказані в колонці 2 з 1 по 6 пункти в таблиці 5.21, є умовно-постійними, тобто такими, що не змінюються при збільшенні кількості замовлень даного програмного продукту.</w:t>
      </w:r>
    </w:p>
    <w:p w14:paraId="3E29DB32" w14:textId="77777777" w:rsidR="00125989" w:rsidRDefault="00E022D1" w:rsidP="00E022D1">
      <w:pPr>
        <w:pStyle w:val="af"/>
      </w:pPr>
      <w:r>
        <w:t>Відпускна ціна програмного продукту при обсязі продажу N штук визначається за формулою:</w:t>
      </w:r>
    </w:p>
    <w:p w14:paraId="66CAE9EC" w14:textId="77777777" w:rsidR="00E022D1" w:rsidRDefault="00915D5F" w:rsidP="00121AC4">
      <w:pPr>
        <w:pStyle w:val="afc"/>
        <w:rPr>
          <w:rFonts w:eastAsiaTheme="minorEastAsia"/>
        </w:rPr>
      </w:pPr>
      <m:oMath>
        <m:sSubSup>
          <m:sSubSupPr>
            <m:ctrlPr>
              <w:rPr>
                <w:rFonts w:ascii="Cambria Math" w:hAnsi="Cambria Math"/>
              </w:rPr>
            </m:ctrlPr>
          </m:sSubSupPr>
          <m:e>
            <m:r>
              <m:rPr>
                <m:sty m:val="p"/>
              </m:rPr>
              <w:rPr>
                <w:rFonts w:ascii="Cambria Math" w:hAnsi="Cambria Math"/>
              </w:rPr>
              <m:t>Ц</m:t>
            </m:r>
          </m:e>
          <m:sub>
            <m:r>
              <m:rPr>
                <m:sty m:val="p"/>
              </m:rPr>
              <w:rPr>
                <w:rFonts w:ascii="Cambria Math" w:hAnsi="Cambria Math"/>
              </w:rPr>
              <m:t>В</m:t>
            </m:r>
          </m:sub>
          <m:sup>
            <m:r>
              <w:rPr>
                <w:rFonts w:ascii="Cambria Math" w:hAnsi="Cambria Math"/>
                <w:lang w:val="en-US"/>
              </w:rPr>
              <m:t>N</m:t>
            </m:r>
          </m:sup>
        </m:sSub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К+</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num>
              <m:den>
                <m:r>
                  <w:rPr>
                    <w:rFonts w:ascii="Cambria Math" w:hAnsi="Cambria Math"/>
                    <w:lang w:val="en-US"/>
                  </w:rPr>
                  <m:t>N</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т</m:t>
                </m:r>
              </m:sub>
            </m:sSub>
          </m:e>
        </m:d>
        <m:r>
          <m:rPr>
            <m:sty m:val="p"/>
          </m:rPr>
          <w:rPr>
            <w:rFonts w:ascii="Cambria Math" w:hAnsi="Cambria Math"/>
          </w:rPr>
          <m:t>*(1+</m:t>
        </m:r>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m:t>
            </m:r>
          </m:sub>
        </m:sSub>
        <m:r>
          <m:rPr>
            <m:sty m:val="p"/>
          </m:rPr>
          <w:rPr>
            <w:rFonts w:ascii="Cambria Math" w:hAnsi="Cambria Math"/>
          </w:rPr>
          <m:t>)</m:t>
        </m:r>
      </m:oMath>
      <w:r w:rsidR="00E022D1">
        <w:rPr>
          <w:rFonts w:eastAsiaTheme="minorEastAsia"/>
        </w:rPr>
        <w:tab/>
      </w:r>
      <w:r w:rsidR="00E022D1">
        <w:rPr>
          <w:rFonts w:eastAsiaTheme="minorEastAsia"/>
        </w:rPr>
        <w:tab/>
      </w:r>
      <w:r w:rsidR="00121AC4">
        <w:rPr>
          <w:rFonts w:eastAsiaTheme="minorEastAsia"/>
        </w:rPr>
        <w:tab/>
      </w:r>
      <w:r w:rsidR="00121AC4">
        <w:rPr>
          <w:rFonts w:eastAsiaTheme="minorEastAsia"/>
        </w:rPr>
        <w:tab/>
      </w:r>
      <w:r w:rsidR="00E022D1">
        <w:rPr>
          <w:rFonts w:eastAsiaTheme="minorEastAsia"/>
        </w:rPr>
        <w:t>(5.</w:t>
      </w:r>
      <w:r w:rsidR="00D75411" w:rsidRPr="00D75411">
        <w:rPr>
          <w:rFonts w:eastAsiaTheme="minorEastAsia"/>
        </w:rPr>
        <w:t>18</w:t>
      </w:r>
      <w:r w:rsidR="00E022D1">
        <w:rPr>
          <w:rFonts w:eastAsiaTheme="minorEastAsia"/>
        </w:rPr>
        <w:t>)</w:t>
      </w:r>
    </w:p>
    <w:p w14:paraId="117CFDFF" w14:textId="77777777" w:rsidR="00E022D1" w:rsidRDefault="00E022D1" w:rsidP="00E022D1">
      <w:pPr>
        <w:pStyle w:val="af"/>
      </w:pPr>
      <w:r w:rsidRPr="00E022D1">
        <w:t>Ціна з врахуванням податку на додану вартість складе:</w:t>
      </w:r>
    </w:p>
    <w:p w14:paraId="0328CB66" w14:textId="77777777" w:rsidR="00E022D1" w:rsidRDefault="00E022D1" w:rsidP="00121AC4">
      <w:pPr>
        <w:pStyle w:val="afc"/>
      </w:pPr>
      <w:r w:rsidRPr="006713AA">
        <w:object w:dxaOrig="2439" w:dyaOrig="760" w14:anchorId="229573A6">
          <v:shape id="_x0000_i1037" type="#_x0000_t75" style="width:147pt;height:45pt" o:ole="">
            <v:imagedata r:id="rId61" o:title=""/>
          </v:shape>
          <o:OLEObject Type="Embed" ProgID="Equation.3" ShapeID="_x0000_i1037" DrawAspect="Content" ObjectID="_1685303042" r:id="rId62"/>
        </w:object>
      </w:r>
      <w:r>
        <w:tab/>
      </w:r>
      <w:r w:rsidR="00121AC4">
        <w:tab/>
      </w:r>
      <w:r w:rsidR="00121AC4">
        <w:tab/>
      </w:r>
      <w:r w:rsidR="00121AC4">
        <w:tab/>
      </w:r>
      <w:r>
        <w:t>(5.</w:t>
      </w:r>
      <w:r w:rsidR="00D75411" w:rsidRPr="00E42BFF">
        <w:rPr>
          <w:lang w:val="ru-RU"/>
        </w:rPr>
        <w:t>19</w:t>
      </w:r>
      <w:r>
        <w:t>)</w:t>
      </w:r>
    </w:p>
    <w:p w14:paraId="4F0FBE87" w14:textId="77777777" w:rsidR="00AA1ACB" w:rsidRDefault="00AA1ACB" w:rsidP="00AA1ACB">
      <w:pPr>
        <w:pStyle w:val="af"/>
      </w:pPr>
      <w:r w:rsidRPr="00AA1ACB">
        <w:t xml:space="preserve">Розрахунки виконуються в таблиці 1.6 для де-кількох варіантів обсягів замовлень N1 = 1 шт.; N2 = 1000 шт. Значення показників при N1 = 1 шт. прийняти з таблиці </w:t>
      </w:r>
      <w:r>
        <w:t>5.</w:t>
      </w:r>
      <w:r w:rsidR="00D75411" w:rsidRPr="00E42BFF">
        <w:rPr>
          <w:lang w:val="ru-RU"/>
        </w:rPr>
        <w:t>6</w:t>
      </w:r>
      <w:r w:rsidRPr="00AA1ACB">
        <w:t>.</w:t>
      </w:r>
    </w:p>
    <w:p w14:paraId="2A0D1CE9" w14:textId="77777777" w:rsidR="00901036" w:rsidRDefault="00901036" w:rsidP="00AA1ACB">
      <w:pPr>
        <w:pStyle w:val="af"/>
      </w:pPr>
    </w:p>
    <w:p w14:paraId="541AD549" w14:textId="77777777" w:rsidR="00CB5590" w:rsidRDefault="00CB5590" w:rsidP="00AA1ACB">
      <w:pPr>
        <w:pStyle w:val="af"/>
      </w:pPr>
      <w:r w:rsidRPr="00CB5590">
        <w:t>Таблиця 5.6 – Розрахунок загальних витрат і ціни при різних обсягах замовлень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3686"/>
        <w:gridCol w:w="1559"/>
        <w:gridCol w:w="1417"/>
        <w:gridCol w:w="1985"/>
      </w:tblGrid>
      <w:tr w:rsidR="00931F3B" w:rsidRPr="00944B76" w14:paraId="4A2EC8C3" w14:textId="77777777" w:rsidTr="00396B92">
        <w:trPr>
          <w:trHeight w:val="274"/>
        </w:trPr>
        <w:tc>
          <w:tcPr>
            <w:tcW w:w="709" w:type="dxa"/>
            <w:vMerge w:val="restart"/>
            <w:shd w:val="clear" w:color="auto" w:fill="auto"/>
            <w:vAlign w:val="center"/>
          </w:tcPr>
          <w:p w14:paraId="247525AA" w14:textId="77777777" w:rsidR="00901036" w:rsidRPr="00AE7521" w:rsidRDefault="00901036" w:rsidP="00AE7521">
            <w:pPr>
              <w:pStyle w:val="aff"/>
              <w:rPr>
                <w:b/>
                <w:lang w:val="uk-UA"/>
              </w:rPr>
            </w:pPr>
            <w:r w:rsidRPr="00AE7521">
              <w:rPr>
                <w:b/>
                <w:lang w:val="uk-UA"/>
              </w:rPr>
              <w:t>№ з/п</w:t>
            </w:r>
          </w:p>
        </w:tc>
        <w:tc>
          <w:tcPr>
            <w:tcW w:w="3686" w:type="dxa"/>
            <w:vMerge w:val="restart"/>
            <w:shd w:val="clear" w:color="auto" w:fill="auto"/>
            <w:vAlign w:val="center"/>
          </w:tcPr>
          <w:p w14:paraId="3D32C3EC" w14:textId="77777777" w:rsidR="00901036" w:rsidRPr="00AE7521" w:rsidRDefault="00901036" w:rsidP="00AE7521">
            <w:pPr>
              <w:pStyle w:val="aff"/>
              <w:rPr>
                <w:b/>
                <w:lang w:val="uk-UA"/>
              </w:rPr>
            </w:pPr>
            <w:r w:rsidRPr="00AE7521">
              <w:rPr>
                <w:b/>
                <w:lang w:val="uk-UA"/>
              </w:rPr>
              <w:t>Показники</w:t>
            </w:r>
          </w:p>
        </w:tc>
        <w:tc>
          <w:tcPr>
            <w:tcW w:w="1559" w:type="dxa"/>
            <w:vMerge w:val="restart"/>
            <w:shd w:val="clear" w:color="auto" w:fill="auto"/>
            <w:vAlign w:val="center"/>
          </w:tcPr>
          <w:p w14:paraId="5F93146B" w14:textId="77777777" w:rsidR="00901036" w:rsidRPr="00AE7521" w:rsidRDefault="00901036" w:rsidP="00AE7521">
            <w:pPr>
              <w:pStyle w:val="aff"/>
              <w:rPr>
                <w:b/>
                <w:lang w:val="uk-UA"/>
              </w:rPr>
            </w:pPr>
            <w:r w:rsidRPr="00AE7521">
              <w:rPr>
                <w:b/>
                <w:lang w:val="uk-UA"/>
              </w:rPr>
              <w:t>Позначення</w:t>
            </w:r>
          </w:p>
        </w:tc>
        <w:tc>
          <w:tcPr>
            <w:tcW w:w="3402" w:type="dxa"/>
            <w:gridSpan w:val="2"/>
            <w:shd w:val="clear" w:color="auto" w:fill="auto"/>
            <w:vAlign w:val="center"/>
          </w:tcPr>
          <w:p w14:paraId="288324FD" w14:textId="77777777" w:rsidR="00901036" w:rsidRPr="00AE7521" w:rsidRDefault="00901036"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931F3B" w:rsidRPr="00944B76" w14:paraId="6B884B4E" w14:textId="77777777" w:rsidTr="00396B92">
        <w:trPr>
          <w:trHeight w:val="180"/>
        </w:trPr>
        <w:tc>
          <w:tcPr>
            <w:tcW w:w="709" w:type="dxa"/>
            <w:vMerge/>
            <w:shd w:val="clear" w:color="auto" w:fill="auto"/>
            <w:vAlign w:val="center"/>
          </w:tcPr>
          <w:p w14:paraId="7FD8CC49" w14:textId="77777777" w:rsidR="00901036" w:rsidRPr="00AE7521" w:rsidRDefault="00901036" w:rsidP="00AE7521">
            <w:pPr>
              <w:pStyle w:val="aff"/>
              <w:rPr>
                <w:b/>
                <w:lang w:val="uk-UA"/>
              </w:rPr>
            </w:pPr>
          </w:p>
        </w:tc>
        <w:tc>
          <w:tcPr>
            <w:tcW w:w="3686" w:type="dxa"/>
            <w:vMerge/>
            <w:shd w:val="clear" w:color="auto" w:fill="auto"/>
            <w:vAlign w:val="center"/>
          </w:tcPr>
          <w:p w14:paraId="3B21F87E" w14:textId="77777777" w:rsidR="00901036" w:rsidRPr="00AE7521" w:rsidRDefault="00901036" w:rsidP="00AE7521">
            <w:pPr>
              <w:pStyle w:val="aff"/>
              <w:rPr>
                <w:b/>
                <w:lang w:val="uk-UA"/>
              </w:rPr>
            </w:pPr>
          </w:p>
        </w:tc>
        <w:tc>
          <w:tcPr>
            <w:tcW w:w="1559" w:type="dxa"/>
            <w:vMerge/>
            <w:shd w:val="clear" w:color="auto" w:fill="auto"/>
            <w:vAlign w:val="center"/>
          </w:tcPr>
          <w:p w14:paraId="2146C9E0" w14:textId="77777777" w:rsidR="00901036" w:rsidRPr="00AE7521" w:rsidRDefault="00901036" w:rsidP="00AE7521">
            <w:pPr>
              <w:pStyle w:val="aff"/>
              <w:rPr>
                <w:b/>
                <w:lang w:val="uk-UA"/>
              </w:rPr>
            </w:pPr>
          </w:p>
        </w:tc>
        <w:tc>
          <w:tcPr>
            <w:tcW w:w="1417" w:type="dxa"/>
            <w:shd w:val="clear" w:color="auto" w:fill="auto"/>
            <w:vAlign w:val="center"/>
          </w:tcPr>
          <w:p w14:paraId="33BB5085" w14:textId="77777777" w:rsidR="00901036" w:rsidRPr="00AE7521" w:rsidRDefault="00901036" w:rsidP="00AE7521">
            <w:pPr>
              <w:pStyle w:val="aff"/>
              <w:rPr>
                <w:b/>
                <w:lang w:val="uk-UA"/>
              </w:rPr>
            </w:pPr>
            <w:r w:rsidRPr="00AE7521">
              <w:rPr>
                <w:b/>
                <w:lang w:val="uk-UA"/>
              </w:rPr>
              <w:t>1 шт.</w:t>
            </w:r>
          </w:p>
        </w:tc>
        <w:tc>
          <w:tcPr>
            <w:tcW w:w="1985" w:type="dxa"/>
            <w:shd w:val="clear" w:color="auto" w:fill="auto"/>
            <w:vAlign w:val="center"/>
          </w:tcPr>
          <w:p w14:paraId="340CD65C" w14:textId="77777777" w:rsidR="00901036" w:rsidRPr="00AE7521" w:rsidRDefault="00901036" w:rsidP="00AE7521">
            <w:pPr>
              <w:pStyle w:val="aff"/>
              <w:rPr>
                <w:b/>
                <w:lang w:val="uk-UA"/>
              </w:rPr>
            </w:pPr>
            <w:r w:rsidRPr="00AE7521">
              <w:rPr>
                <w:b/>
                <w:lang w:val="uk-UA"/>
              </w:rPr>
              <w:t>1000 шт.</w:t>
            </w:r>
          </w:p>
        </w:tc>
      </w:tr>
      <w:tr w:rsidR="00931F3B" w:rsidRPr="00944B76" w14:paraId="0EDAE1E8" w14:textId="77777777" w:rsidTr="00396B92">
        <w:trPr>
          <w:trHeight w:val="386"/>
        </w:trPr>
        <w:tc>
          <w:tcPr>
            <w:tcW w:w="709" w:type="dxa"/>
            <w:shd w:val="clear" w:color="auto" w:fill="auto"/>
            <w:vAlign w:val="center"/>
          </w:tcPr>
          <w:p w14:paraId="66BDDEE7" w14:textId="77777777" w:rsidR="00901036" w:rsidRPr="00B04CCA" w:rsidRDefault="00901036" w:rsidP="00AE7521">
            <w:pPr>
              <w:pStyle w:val="aff"/>
              <w:rPr>
                <w:i/>
                <w:lang w:val="uk-UA"/>
              </w:rPr>
            </w:pPr>
            <w:r w:rsidRPr="00B04CCA">
              <w:rPr>
                <w:i/>
                <w:lang w:val="uk-UA"/>
              </w:rPr>
              <w:t>1</w:t>
            </w:r>
          </w:p>
        </w:tc>
        <w:tc>
          <w:tcPr>
            <w:tcW w:w="3686" w:type="dxa"/>
            <w:shd w:val="clear" w:color="auto" w:fill="auto"/>
            <w:vAlign w:val="center"/>
          </w:tcPr>
          <w:p w14:paraId="1D1D2F98" w14:textId="77777777" w:rsidR="00901036" w:rsidRPr="00B04CCA" w:rsidRDefault="00901036" w:rsidP="00AE7521">
            <w:pPr>
              <w:pStyle w:val="aff"/>
              <w:rPr>
                <w:i/>
                <w:lang w:val="uk-UA"/>
              </w:rPr>
            </w:pPr>
            <w:r w:rsidRPr="00B04CCA">
              <w:rPr>
                <w:i/>
                <w:lang w:val="uk-UA"/>
              </w:rPr>
              <w:t>2</w:t>
            </w:r>
          </w:p>
        </w:tc>
        <w:tc>
          <w:tcPr>
            <w:tcW w:w="1559" w:type="dxa"/>
            <w:shd w:val="clear" w:color="auto" w:fill="auto"/>
            <w:vAlign w:val="center"/>
          </w:tcPr>
          <w:p w14:paraId="03B78E5F" w14:textId="77777777" w:rsidR="00901036" w:rsidRPr="00B04CCA" w:rsidRDefault="00901036" w:rsidP="00AE7521">
            <w:pPr>
              <w:pStyle w:val="aff"/>
              <w:rPr>
                <w:i/>
                <w:lang w:val="uk-UA"/>
              </w:rPr>
            </w:pPr>
            <w:r w:rsidRPr="00B04CCA">
              <w:rPr>
                <w:i/>
                <w:lang w:val="uk-UA"/>
              </w:rPr>
              <w:t>3</w:t>
            </w:r>
          </w:p>
        </w:tc>
        <w:tc>
          <w:tcPr>
            <w:tcW w:w="1417" w:type="dxa"/>
            <w:shd w:val="clear" w:color="auto" w:fill="auto"/>
            <w:vAlign w:val="center"/>
          </w:tcPr>
          <w:p w14:paraId="33DD962C" w14:textId="77777777" w:rsidR="00901036" w:rsidRPr="00B04CCA" w:rsidRDefault="00901036" w:rsidP="00AE7521">
            <w:pPr>
              <w:pStyle w:val="aff"/>
              <w:rPr>
                <w:i/>
                <w:lang w:val="uk-UA"/>
              </w:rPr>
            </w:pPr>
            <w:r w:rsidRPr="00B04CCA">
              <w:rPr>
                <w:i/>
                <w:lang w:val="uk-UA"/>
              </w:rPr>
              <w:t>4</w:t>
            </w:r>
          </w:p>
        </w:tc>
        <w:tc>
          <w:tcPr>
            <w:tcW w:w="1985" w:type="dxa"/>
            <w:shd w:val="clear" w:color="auto" w:fill="auto"/>
            <w:vAlign w:val="center"/>
          </w:tcPr>
          <w:p w14:paraId="56D6F0A6" w14:textId="77777777" w:rsidR="00901036" w:rsidRPr="00B04CCA" w:rsidRDefault="00901036" w:rsidP="00AE7521">
            <w:pPr>
              <w:pStyle w:val="aff"/>
              <w:rPr>
                <w:i/>
                <w:lang w:val="uk-UA"/>
              </w:rPr>
            </w:pPr>
            <w:r w:rsidRPr="00B04CCA">
              <w:rPr>
                <w:i/>
                <w:lang w:val="uk-UA"/>
              </w:rPr>
              <w:t>5</w:t>
            </w:r>
          </w:p>
        </w:tc>
      </w:tr>
      <w:tr w:rsidR="00931F3B" w:rsidRPr="00944B76" w14:paraId="3F1274D0" w14:textId="77777777" w:rsidTr="00396B92">
        <w:trPr>
          <w:trHeight w:val="581"/>
        </w:trPr>
        <w:tc>
          <w:tcPr>
            <w:tcW w:w="709" w:type="dxa"/>
            <w:shd w:val="clear" w:color="auto" w:fill="auto"/>
            <w:vAlign w:val="center"/>
          </w:tcPr>
          <w:p w14:paraId="7E192D56" w14:textId="77777777" w:rsidR="00901036" w:rsidRPr="00B04CCA" w:rsidRDefault="00901036" w:rsidP="00AE7521">
            <w:pPr>
              <w:pStyle w:val="aff"/>
              <w:rPr>
                <w:lang w:val="uk-UA"/>
              </w:rPr>
            </w:pPr>
            <w:r w:rsidRPr="00B04CCA">
              <w:rPr>
                <w:lang w:val="uk-UA"/>
              </w:rPr>
              <w:t>1</w:t>
            </w:r>
          </w:p>
        </w:tc>
        <w:tc>
          <w:tcPr>
            <w:tcW w:w="3686" w:type="dxa"/>
            <w:shd w:val="clear" w:color="auto" w:fill="auto"/>
            <w:vAlign w:val="center"/>
          </w:tcPr>
          <w:p w14:paraId="26ED34F4" w14:textId="77777777" w:rsidR="00901036" w:rsidRPr="00B04CCA" w:rsidRDefault="00901036" w:rsidP="00AE7521">
            <w:pPr>
              <w:pStyle w:val="aff"/>
              <w:rPr>
                <w:lang w:val="uk-UA"/>
              </w:rPr>
            </w:pPr>
            <w:r w:rsidRPr="00B04CCA">
              <w:rPr>
                <w:lang w:val="uk-UA"/>
              </w:rPr>
              <w:t>Постійні витрати на 1 програму</w:t>
            </w:r>
          </w:p>
        </w:tc>
        <w:tc>
          <w:tcPr>
            <w:tcW w:w="1559" w:type="dxa"/>
            <w:shd w:val="clear" w:color="auto" w:fill="auto"/>
            <w:vAlign w:val="center"/>
          </w:tcPr>
          <w:p w14:paraId="75154017" w14:textId="77777777" w:rsidR="00901036" w:rsidRPr="00B04CCA" w:rsidRDefault="00901036" w:rsidP="00AE7521">
            <w:pPr>
              <w:pStyle w:val="aff"/>
              <w:rPr>
                <w:lang w:val="uk-UA"/>
              </w:rPr>
            </w:pPr>
            <w:r w:rsidRPr="00B04CCA">
              <w:rPr>
                <w:lang w:val="uk-UA"/>
              </w:rPr>
              <w:t>К</w:t>
            </w:r>
          </w:p>
        </w:tc>
        <w:tc>
          <w:tcPr>
            <w:tcW w:w="1417" w:type="dxa"/>
            <w:shd w:val="clear" w:color="auto" w:fill="auto"/>
            <w:vAlign w:val="center"/>
          </w:tcPr>
          <w:p w14:paraId="4B48AF30" w14:textId="77777777"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14:paraId="3E758F97" w14:textId="77777777" w:rsidR="00901036" w:rsidRPr="00B04CCA" w:rsidRDefault="00901036" w:rsidP="00AE7521">
            <w:pPr>
              <w:pStyle w:val="aff"/>
              <w:rPr>
                <w:lang w:val="uk-UA"/>
              </w:rPr>
            </w:pPr>
            <w:r w:rsidRPr="00B04CCA">
              <w:rPr>
                <w:lang w:val="uk-UA"/>
              </w:rPr>
              <w:t>80325</w:t>
            </w:r>
          </w:p>
        </w:tc>
      </w:tr>
      <w:tr w:rsidR="00931F3B" w:rsidRPr="00944B76" w14:paraId="4FF36D0B" w14:textId="77777777" w:rsidTr="00396B92">
        <w:trPr>
          <w:trHeight w:val="826"/>
        </w:trPr>
        <w:tc>
          <w:tcPr>
            <w:tcW w:w="709" w:type="dxa"/>
            <w:shd w:val="clear" w:color="auto" w:fill="auto"/>
            <w:vAlign w:val="center"/>
          </w:tcPr>
          <w:p w14:paraId="42182B0D" w14:textId="77777777" w:rsidR="00901036" w:rsidRPr="00B04CCA" w:rsidRDefault="00901036" w:rsidP="00AE7521">
            <w:pPr>
              <w:pStyle w:val="aff"/>
              <w:rPr>
                <w:lang w:val="uk-UA"/>
              </w:rPr>
            </w:pPr>
            <w:r w:rsidRPr="00B04CCA">
              <w:rPr>
                <w:lang w:val="uk-UA"/>
              </w:rPr>
              <w:t>2</w:t>
            </w:r>
          </w:p>
        </w:tc>
        <w:tc>
          <w:tcPr>
            <w:tcW w:w="3686" w:type="dxa"/>
            <w:shd w:val="clear" w:color="auto" w:fill="auto"/>
            <w:vAlign w:val="center"/>
          </w:tcPr>
          <w:p w14:paraId="3438633F" w14:textId="77777777" w:rsidR="00901036" w:rsidRPr="00B04CCA" w:rsidRDefault="00901036" w:rsidP="00AE7521">
            <w:pPr>
              <w:pStyle w:val="aff"/>
              <w:rPr>
                <w:lang w:val="uk-UA"/>
              </w:rPr>
            </w:pPr>
            <w:r w:rsidRPr="00B04CCA">
              <w:rPr>
                <w:lang w:val="uk-UA"/>
              </w:rPr>
              <w:t>Змінні витрати на програму на адаптацію</w:t>
            </w:r>
          </w:p>
        </w:tc>
        <w:tc>
          <w:tcPr>
            <w:tcW w:w="1559" w:type="dxa"/>
            <w:shd w:val="clear" w:color="auto" w:fill="auto"/>
            <w:vAlign w:val="center"/>
          </w:tcPr>
          <w:p w14:paraId="72443356" w14:textId="77777777" w:rsidR="00901036" w:rsidRPr="00B04CCA" w:rsidRDefault="00901036" w:rsidP="00AE7521">
            <w:pPr>
              <w:pStyle w:val="aff"/>
              <w:rPr>
                <w:vertAlign w:val="subscript"/>
                <w:lang w:val="uk-UA"/>
              </w:rPr>
            </w:pPr>
            <w:r w:rsidRPr="00B04CCA">
              <w:rPr>
                <w:lang w:val="uk-UA"/>
              </w:rPr>
              <w:t>В</w:t>
            </w:r>
            <w:r w:rsidRPr="00B04CCA">
              <w:rPr>
                <w:vertAlign w:val="subscript"/>
                <w:lang w:val="uk-UA"/>
              </w:rPr>
              <w:t>А</w:t>
            </w:r>
          </w:p>
        </w:tc>
        <w:tc>
          <w:tcPr>
            <w:tcW w:w="1417" w:type="dxa"/>
            <w:shd w:val="clear" w:color="auto" w:fill="auto"/>
          </w:tcPr>
          <w:p w14:paraId="3D726713" w14:textId="77777777" w:rsidR="00901036" w:rsidRPr="00B04CCA" w:rsidRDefault="00901036" w:rsidP="00AE7521">
            <w:pPr>
              <w:pStyle w:val="aff"/>
              <w:rPr>
                <w:lang w:val="uk-UA"/>
              </w:rPr>
            </w:pPr>
          </w:p>
        </w:tc>
        <w:tc>
          <w:tcPr>
            <w:tcW w:w="1985" w:type="dxa"/>
            <w:shd w:val="clear" w:color="auto" w:fill="auto"/>
            <w:vAlign w:val="center"/>
          </w:tcPr>
          <w:p w14:paraId="68E90F0E" w14:textId="77777777" w:rsidR="00901036" w:rsidRPr="00B04CCA" w:rsidRDefault="00901036" w:rsidP="00AE7521">
            <w:pPr>
              <w:pStyle w:val="aff"/>
              <w:rPr>
                <w:lang w:val="uk-UA"/>
              </w:rPr>
            </w:pPr>
            <w:r w:rsidRPr="00B04CCA">
              <w:rPr>
                <w:lang w:val="uk-UA"/>
              </w:rPr>
              <w:t>32130</w:t>
            </w:r>
          </w:p>
        </w:tc>
      </w:tr>
      <w:tr w:rsidR="00931F3B" w:rsidRPr="00944B76" w14:paraId="3A3CDB10" w14:textId="77777777" w:rsidTr="00396B92">
        <w:trPr>
          <w:trHeight w:val="417"/>
        </w:trPr>
        <w:tc>
          <w:tcPr>
            <w:tcW w:w="709" w:type="dxa"/>
            <w:shd w:val="clear" w:color="auto" w:fill="auto"/>
            <w:vAlign w:val="center"/>
          </w:tcPr>
          <w:p w14:paraId="48AB1A7C" w14:textId="77777777" w:rsidR="00901036" w:rsidRPr="00B04CCA" w:rsidRDefault="00901036" w:rsidP="00AE7521">
            <w:pPr>
              <w:pStyle w:val="aff"/>
              <w:rPr>
                <w:lang w:val="uk-UA"/>
              </w:rPr>
            </w:pPr>
            <w:r w:rsidRPr="00B04CCA">
              <w:rPr>
                <w:lang w:val="uk-UA"/>
              </w:rPr>
              <w:t>3</w:t>
            </w:r>
          </w:p>
        </w:tc>
        <w:tc>
          <w:tcPr>
            <w:tcW w:w="3686" w:type="dxa"/>
            <w:shd w:val="clear" w:color="auto" w:fill="auto"/>
            <w:vAlign w:val="center"/>
          </w:tcPr>
          <w:p w14:paraId="6723D891" w14:textId="77777777" w:rsidR="00901036" w:rsidRPr="00B04CCA" w:rsidRDefault="00901036" w:rsidP="00AE7521">
            <w:pPr>
              <w:pStyle w:val="aff"/>
              <w:rPr>
                <w:lang w:val="uk-UA"/>
              </w:rPr>
            </w:pPr>
            <w:r w:rsidRPr="00B04CCA">
              <w:rPr>
                <w:lang w:val="uk-UA"/>
              </w:rPr>
              <w:t>Загальні витрати на 1 програму</w:t>
            </w:r>
          </w:p>
        </w:tc>
        <w:tc>
          <w:tcPr>
            <w:tcW w:w="1559" w:type="dxa"/>
            <w:shd w:val="clear" w:color="auto" w:fill="auto"/>
            <w:vAlign w:val="center"/>
          </w:tcPr>
          <w:p w14:paraId="6538247D" w14:textId="77777777" w:rsidR="00901036" w:rsidRPr="00B04CCA" w:rsidRDefault="00901036" w:rsidP="00AE7521">
            <w:pPr>
              <w:pStyle w:val="aff"/>
              <w:rPr>
                <w:lang w:val="uk-UA"/>
              </w:rPr>
            </w:pPr>
            <w:r w:rsidRPr="00B04CCA">
              <w:rPr>
                <w:lang w:val="uk-UA"/>
              </w:rPr>
              <w:t>ЗВ</w:t>
            </w:r>
          </w:p>
        </w:tc>
        <w:tc>
          <w:tcPr>
            <w:tcW w:w="1417" w:type="dxa"/>
            <w:shd w:val="clear" w:color="auto" w:fill="auto"/>
            <w:vAlign w:val="center"/>
          </w:tcPr>
          <w:p w14:paraId="35DCCC3E" w14:textId="77777777"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14:paraId="72943186" w14:textId="77777777" w:rsidR="00901036" w:rsidRPr="00B04CCA" w:rsidRDefault="00901036" w:rsidP="00AE7521">
            <w:pPr>
              <w:pStyle w:val="aff"/>
              <w:rPr>
                <w:lang w:val="uk-UA"/>
              </w:rPr>
            </w:pPr>
            <w:r w:rsidRPr="00B04CCA">
              <w:rPr>
                <w:lang w:val="uk-UA"/>
              </w:rPr>
              <w:t>112455</w:t>
            </w:r>
          </w:p>
        </w:tc>
      </w:tr>
      <w:tr w:rsidR="00931F3B" w:rsidRPr="00944B76" w14:paraId="05566944" w14:textId="77777777" w:rsidTr="00396B92">
        <w:trPr>
          <w:trHeight w:val="563"/>
        </w:trPr>
        <w:tc>
          <w:tcPr>
            <w:tcW w:w="709" w:type="dxa"/>
            <w:shd w:val="clear" w:color="auto" w:fill="auto"/>
            <w:vAlign w:val="center"/>
          </w:tcPr>
          <w:p w14:paraId="4BACD88B" w14:textId="77777777" w:rsidR="00901036" w:rsidRPr="00B04CCA" w:rsidRDefault="00901036" w:rsidP="00AE7521">
            <w:pPr>
              <w:pStyle w:val="aff"/>
              <w:rPr>
                <w:lang w:val="uk-UA"/>
              </w:rPr>
            </w:pPr>
            <w:r w:rsidRPr="00B04CCA">
              <w:rPr>
                <w:lang w:val="uk-UA"/>
              </w:rPr>
              <w:t>•</w:t>
            </w:r>
          </w:p>
        </w:tc>
        <w:tc>
          <w:tcPr>
            <w:tcW w:w="3686" w:type="dxa"/>
            <w:shd w:val="clear" w:color="auto" w:fill="auto"/>
            <w:vAlign w:val="center"/>
          </w:tcPr>
          <w:p w14:paraId="40FC1D45" w14:textId="77777777" w:rsidR="00901036" w:rsidRPr="00B04CCA" w:rsidRDefault="00901036" w:rsidP="00AE7521">
            <w:pPr>
              <w:pStyle w:val="aff"/>
              <w:rPr>
                <w:lang w:val="uk-UA"/>
              </w:rPr>
            </w:pPr>
            <w:r w:rsidRPr="00B04CCA">
              <w:rPr>
                <w:lang w:val="uk-UA"/>
              </w:rPr>
              <w:t>Випускна ціна одиниці програмного продукту</w:t>
            </w:r>
          </w:p>
        </w:tc>
        <w:tc>
          <w:tcPr>
            <w:tcW w:w="1559" w:type="dxa"/>
            <w:shd w:val="clear" w:color="auto" w:fill="auto"/>
            <w:vAlign w:val="center"/>
          </w:tcPr>
          <w:p w14:paraId="22FBB291" w14:textId="77777777" w:rsidR="00901036" w:rsidRPr="00B04CCA" w:rsidRDefault="00901036" w:rsidP="00AE7521">
            <w:pPr>
              <w:pStyle w:val="aff"/>
              <w:rPr>
                <w:lang w:val="uk-UA"/>
              </w:rPr>
            </w:pPr>
            <w:r w:rsidRPr="00B04CCA">
              <w:rPr>
                <w:position w:val="-10"/>
                <w:lang w:val="uk-UA"/>
              </w:rPr>
              <w:object w:dxaOrig="420" w:dyaOrig="360" w14:anchorId="5A826BB7">
                <v:shape id="_x0000_i1038" type="#_x0000_t75" style="width:26.25pt;height:21pt" o:ole="">
                  <v:imagedata r:id="rId63" o:title=""/>
                </v:shape>
                <o:OLEObject Type="Embed" ProgID="Equation.3" ShapeID="_x0000_i1038" DrawAspect="Content" ObjectID="_1685303043" r:id="rId64"/>
              </w:object>
            </w:r>
          </w:p>
        </w:tc>
        <w:tc>
          <w:tcPr>
            <w:tcW w:w="1417" w:type="dxa"/>
            <w:shd w:val="clear" w:color="auto" w:fill="auto"/>
            <w:vAlign w:val="center"/>
          </w:tcPr>
          <w:p w14:paraId="2CFE17A1" w14:textId="77777777" w:rsidR="00901036" w:rsidRPr="00B04CCA" w:rsidRDefault="00901036" w:rsidP="00AE7521">
            <w:pPr>
              <w:pStyle w:val="aff"/>
              <w:rPr>
                <w:lang w:val="uk-UA"/>
              </w:rPr>
            </w:pPr>
            <w:r w:rsidRPr="00B04CCA">
              <w:rPr>
                <w:lang w:val="uk-UA"/>
              </w:rPr>
              <w:t>108438,75</w:t>
            </w:r>
          </w:p>
        </w:tc>
        <w:tc>
          <w:tcPr>
            <w:tcW w:w="1985" w:type="dxa"/>
            <w:shd w:val="clear" w:color="auto" w:fill="auto"/>
            <w:vAlign w:val="center"/>
          </w:tcPr>
          <w:p w14:paraId="2ADD42BF" w14:textId="77777777" w:rsidR="00901036" w:rsidRPr="00B04CCA" w:rsidRDefault="00901036" w:rsidP="00AE7521">
            <w:pPr>
              <w:pStyle w:val="aff"/>
              <w:rPr>
                <w:lang w:val="uk-UA"/>
              </w:rPr>
            </w:pPr>
            <w:r w:rsidRPr="00B04CCA">
              <w:rPr>
                <w:lang w:val="uk-UA"/>
              </w:rPr>
              <w:t>151,81</w:t>
            </w:r>
          </w:p>
        </w:tc>
      </w:tr>
      <w:tr w:rsidR="00931F3B" w:rsidRPr="00944B76" w14:paraId="1243541C" w14:textId="77777777" w:rsidTr="00396B92">
        <w:trPr>
          <w:trHeight w:val="563"/>
        </w:trPr>
        <w:tc>
          <w:tcPr>
            <w:tcW w:w="709" w:type="dxa"/>
            <w:shd w:val="clear" w:color="auto" w:fill="auto"/>
            <w:vAlign w:val="center"/>
          </w:tcPr>
          <w:p w14:paraId="5F10FAF1" w14:textId="77777777" w:rsidR="00901036" w:rsidRPr="00B04CCA" w:rsidRDefault="00901036" w:rsidP="00AE7521">
            <w:pPr>
              <w:pStyle w:val="aff"/>
              <w:rPr>
                <w:lang w:val="uk-UA"/>
              </w:rPr>
            </w:pPr>
            <w:r w:rsidRPr="00B04CCA">
              <w:rPr>
                <w:lang w:val="uk-UA"/>
              </w:rPr>
              <w:t>•</w:t>
            </w:r>
          </w:p>
        </w:tc>
        <w:tc>
          <w:tcPr>
            <w:tcW w:w="3686" w:type="dxa"/>
            <w:shd w:val="clear" w:color="auto" w:fill="auto"/>
            <w:vAlign w:val="center"/>
          </w:tcPr>
          <w:p w14:paraId="2977D3F5" w14:textId="77777777" w:rsidR="00901036" w:rsidRPr="00B04CCA" w:rsidRDefault="00901036" w:rsidP="00AE7521">
            <w:pPr>
              <w:pStyle w:val="aff"/>
              <w:rPr>
                <w:lang w:val="uk-UA"/>
              </w:rPr>
            </w:pPr>
            <w:r w:rsidRPr="00B04CCA">
              <w:rPr>
                <w:lang w:val="uk-UA"/>
              </w:rPr>
              <w:t xml:space="preserve">Ціна </w:t>
            </w:r>
            <w:r w:rsidR="00931F3B" w:rsidRPr="00B04CCA">
              <w:rPr>
                <w:lang w:val="uk-UA"/>
              </w:rPr>
              <w:t xml:space="preserve">з врахуванням податку на додану </w:t>
            </w:r>
            <w:r w:rsidRPr="00B04CCA">
              <w:rPr>
                <w:lang w:val="uk-UA"/>
              </w:rPr>
              <w:t>вартість одиниці програмного продукту</w:t>
            </w:r>
          </w:p>
        </w:tc>
        <w:tc>
          <w:tcPr>
            <w:tcW w:w="1559" w:type="dxa"/>
            <w:shd w:val="clear" w:color="auto" w:fill="auto"/>
            <w:vAlign w:val="center"/>
          </w:tcPr>
          <w:p w14:paraId="750B20C3" w14:textId="77777777" w:rsidR="00901036" w:rsidRPr="00B04CCA" w:rsidRDefault="00901036" w:rsidP="00AE7521">
            <w:pPr>
              <w:pStyle w:val="aff"/>
              <w:rPr>
                <w:lang w:val="uk-UA"/>
              </w:rPr>
            </w:pPr>
            <w:r w:rsidRPr="00B04CCA">
              <w:rPr>
                <w:position w:val="-14"/>
                <w:lang w:val="uk-UA"/>
              </w:rPr>
              <w:object w:dxaOrig="580" w:dyaOrig="400" w14:anchorId="586B1F19">
                <v:shape id="_x0000_i1039" type="#_x0000_t75" style="width:35.25pt;height:23.25pt" o:ole="">
                  <v:imagedata r:id="rId65" o:title=""/>
                </v:shape>
                <o:OLEObject Type="Embed" ProgID="Equation.3" ShapeID="_x0000_i1039" DrawAspect="Content" ObjectID="_1685303044" r:id="rId66"/>
              </w:object>
            </w:r>
          </w:p>
        </w:tc>
        <w:tc>
          <w:tcPr>
            <w:tcW w:w="1417" w:type="dxa"/>
            <w:shd w:val="clear" w:color="auto" w:fill="auto"/>
            <w:vAlign w:val="center"/>
          </w:tcPr>
          <w:p w14:paraId="46F4D2F9" w14:textId="77777777" w:rsidR="00901036" w:rsidRPr="00B04CCA" w:rsidRDefault="00901036" w:rsidP="00AE7521">
            <w:pPr>
              <w:pStyle w:val="aff"/>
              <w:rPr>
                <w:lang w:val="uk-UA"/>
              </w:rPr>
            </w:pPr>
            <w:r w:rsidRPr="00B04CCA">
              <w:rPr>
                <w:lang w:val="uk-UA"/>
              </w:rPr>
              <w:t>130126,5</w:t>
            </w:r>
          </w:p>
        </w:tc>
        <w:tc>
          <w:tcPr>
            <w:tcW w:w="1985" w:type="dxa"/>
            <w:shd w:val="clear" w:color="auto" w:fill="auto"/>
            <w:vAlign w:val="center"/>
          </w:tcPr>
          <w:p w14:paraId="394E774B" w14:textId="77777777" w:rsidR="00901036" w:rsidRPr="00B04CCA" w:rsidRDefault="00901036" w:rsidP="00AE7521">
            <w:pPr>
              <w:pStyle w:val="aff"/>
              <w:rPr>
                <w:lang w:val="uk-UA"/>
              </w:rPr>
            </w:pPr>
            <w:r w:rsidRPr="00B04CCA">
              <w:rPr>
                <w:lang w:val="uk-UA"/>
              </w:rPr>
              <w:t>182,18</w:t>
            </w:r>
          </w:p>
        </w:tc>
      </w:tr>
    </w:tbl>
    <w:p w14:paraId="3BFE842C" w14:textId="77777777" w:rsidR="002D1CC9" w:rsidRDefault="002D1CC9">
      <w:pPr>
        <w:rPr>
          <w:ins w:id="76" w:author="Hewston Fox" w:date="2021-06-12T23:04:00Z"/>
        </w:rPr>
      </w:pPr>
    </w:p>
    <w:p w14:paraId="2E216932" w14:textId="77777777" w:rsidR="00901036" w:rsidDel="002D1CC9" w:rsidRDefault="00901036">
      <w:pPr>
        <w:pStyle w:val="af"/>
        <w:ind w:firstLine="0"/>
        <w:rPr>
          <w:del w:id="77" w:author="Hewston Fox" w:date="2021-06-12T23:03:00Z"/>
        </w:rPr>
        <w:pPrChange w:id="78" w:author="Hewston Fox" w:date="2021-06-12T23:03:00Z">
          <w:pPr>
            <w:pStyle w:val="af"/>
          </w:pPr>
        </w:pPrChange>
      </w:pPr>
    </w:p>
    <w:p w14:paraId="52CD7B81" w14:textId="77777777" w:rsidR="002D1CC9" w:rsidRDefault="002D1CC9">
      <w:pPr>
        <w:rPr>
          <w:ins w:id="79" w:author="Hewston Fox" w:date="2021-06-12T22:58:00Z"/>
          <w:rFonts w:ascii="Times New Roman" w:eastAsiaTheme="minorEastAsia" w:hAnsi="Times New Roman" w:cs="Times New Roman"/>
          <w:b/>
          <w:color w:val="000000" w:themeColor="text1"/>
          <w:spacing w:val="15"/>
          <w:sz w:val="28"/>
          <w:szCs w:val="28"/>
          <w:lang w:val="uk-UA"/>
        </w:rPr>
      </w:pPr>
      <w:bookmarkStart w:id="80" w:name="_Toc74067612"/>
    </w:p>
    <w:p w14:paraId="3007E39F" w14:textId="77777777" w:rsidR="003A3854" w:rsidRDefault="003A3854" w:rsidP="003A3854">
      <w:pPr>
        <w:pStyle w:val="a2"/>
      </w:pPr>
      <w:r w:rsidRPr="003A3854">
        <w:lastRenderedPageBreak/>
        <w:t>Визначення точки беззбитковості</w:t>
      </w:r>
      <w:bookmarkEnd w:id="80"/>
    </w:p>
    <w:p w14:paraId="39B429D9" w14:textId="77777777" w:rsidR="003A3854" w:rsidRDefault="003A3854" w:rsidP="003A3854">
      <w:pPr>
        <w:pStyle w:val="af"/>
      </w:pPr>
      <w:r>
        <w:t>Для визначення обсягу реалізації програмного продукту, що забезпечує рентабельну діяльність проводиться аналіз зв’язку витрат, обсягу та прибутку.</w:t>
      </w:r>
    </w:p>
    <w:p w14:paraId="4FB63090" w14:textId="77777777" w:rsidR="003A3854" w:rsidRDefault="003A3854" w:rsidP="003A3854">
      <w:pPr>
        <w:pStyle w:val="af"/>
      </w:pPr>
      <w:r>
        <w:t>Точка беззбитковості - це такий обсяг продажу, коли доходи (без ПДВ) від реалізації продукту дорівнюють витратам, а його подальше збільшення приведе до появи прибутку.</w:t>
      </w:r>
    </w:p>
    <w:p w14:paraId="1B71F023" w14:textId="77777777" w:rsidR="003A3854" w:rsidRDefault="003A3854" w:rsidP="003A3854">
      <w:pPr>
        <w:pStyle w:val="af"/>
      </w:pPr>
      <w:r>
        <w:t>Точка беззбитковості</w:t>
      </w:r>
      <w:r w:rsidR="00BD7596">
        <w:t xml:space="preserve"> </w:t>
      </w:r>
      <w:r>
        <w:t>визначається за формулою:</w:t>
      </w:r>
    </w:p>
    <w:p w14:paraId="7D1630CC" w14:textId="77777777" w:rsidR="003A3854" w:rsidRDefault="003A3854" w:rsidP="00121AC4">
      <w:pPr>
        <w:pStyle w:val="afc"/>
      </w:pPr>
      <w:r w:rsidRPr="001007BD">
        <w:object w:dxaOrig="2340" w:dyaOrig="680" w14:anchorId="2094F732">
          <v:shape id="_x0000_i1040" type="#_x0000_t75" style="width:141pt;height:39.75pt" o:ole="">
            <v:imagedata r:id="rId67" o:title=""/>
          </v:shape>
          <o:OLEObject Type="Embed" ProgID="Equation.3" ShapeID="_x0000_i1040" DrawAspect="Content" ObjectID="_1685303045" r:id="rId68"/>
        </w:object>
      </w:r>
      <w:r>
        <w:tab/>
      </w:r>
      <w:r>
        <w:tab/>
      </w:r>
      <w:r w:rsidR="00121AC4">
        <w:tab/>
      </w:r>
      <w:r w:rsidR="00121AC4">
        <w:tab/>
      </w:r>
      <w:r>
        <w:t>(5.23)</w:t>
      </w:r>
    </w:p>
    <w:p w14:paraId="575B0A41" w14:textId="77777777" w:rsidR="003A3854" w:rsidRDefault="003A3854" w:rsidP="003A3854">
      <w:pPr>
        <w:pStyle w:val="af"/>
      </w:pPr>
      <w:r>
        <w:t>де К - постійні витрати, грн.;</w:t>
      </w:r>
    </w:p>
    <w:p w14:paraId="5AA53B19" w14:textId="77777777" w:rsidR="003A3854" w:rsidRDefault="003A3854" w:rsidP="003A3854">
      <w:pPr>
        <w:pStyle w:val="af"/>
      </w:pPr>
      <w:r>
        <w:t>ЦВ.Б. - відпускна ціна за одиницю продукції без ПДВ, грн.;</w:t>
      </w:r>
    </w:p>
    <w:p w14:paraId="0FD925F8" w14:textId="77777777" w:rsidR="003A3854" w:rsidRDefault="003A3854" w:rsidP="003A3854">
      <w:pPr>
        <w:pStyle w:val="af"/>
      </w:pPr>
      <w:r>
        <w:t>(ВА + ВТ) - змінні витрати на одиницю продукції.</w:t>
      </w:r>
    </w:p>
    <w:p w14:paraId="1892668D" w14:textId="77777777" w:rsidR="003A3854" w:rsidRDefault="003A3854" w:rsidP="003A3854">
      <w:pPr>
        <w:pStyle w:val="af"/>
      </w:pPr>
      <w:r>
        <w:t>Значення постійних витрат (К) прийняти з таблиці 1.6 для N = 1 шт.</w:t>
      </w:r>
    </w:p>
    <w:p w14:paraId="4374DF54" w14:textId="77777777" w:rsidR="003A3854" w:rsidRDefault="003A3854" w:rsidP="003A3854">
      <w:pPr>
        <w:pStyle w:val="af"/>
      </w:pPr>
      <w:r>
        <w:t>Відпускна ціна, для яко</w:t>
      </w:r>
      <w:r w:rsidR="001F2643">
        <w:t>ї виконується розрахунок (ЦВ.Б.</w:t>
      </w:r>
      <w:r>
        <w:t>) враховує ємність ринку, купівельну спроможність замовників, рівень конкуренції та інші фактори. В розрахунку приймаємо відпускну ціну одиниці програмного продукту для N = 1000 шт. =151,81 грн. (Таблиця 5.22).</w:t>
      </w:r>
    </w:p>
    <w:p w14:paraId="75A86484" w14:textId="77777777" w:rsidR="00E952C9" w:rsidRDefault="00E952C9" w:rsidP="00E952C9">
      <w:pPr>
        <w:pStyle w:val="af"/>
      </w:pPr>
      <w:r>
        <w:t xml:space="preserve">Змінні витрати (ВА + ВТ) прийняти з таблиці 1.6 для N = 1000 шт. </w:t>
      </w:r>
    </w:p>
    <w:p w14:paraId="58251556" w14:textId="77777777" w:rsidR="00E952C9" w:rsidRDefault="00E952C9" w:rsidP="00E952C9">
      <w:pPr>
        <w:pStyle w:val="af"/>
      </w:pPr>
      <w:r>
        <w:t>В нашому випадку витрат на тираж немає, а витрати на адаптацію виникають тільки при налагоджуванні другого та послідуючих примірників програмного забезпечення. Таким чином витрати на адаптацію на одиницю продукції становить: 32130/ 999 = 32,16 грн.</w:t>
      </w:r>
    </w:p>
    <w:p w14:paraId="21B067F9" w14:textId="77777777" w:rsidR="00E952C9" w:rsidRPr="00E952C9" w:rsidRDefault="00915D5F" w:rsidP="00E952C9">
      <w:pPr>
        <w:pStyle w:val="af"/>
        <w:rPr>
          <w:rFonts w:eastAsiaTheme="minorEastAsia"/>
        </w:rPr>
      </w:pPr>
      <m:oMathPara>
        <m:oMath>
          <m:sSub>
            <m:sSubPr>
              <m:ctrlPr>
                <w:rPr>
                  <w:rFonts w:ascii="Cambria Math" w:hAnsi="Cambria Math"/>
                </w:rPr>
              </m:ctrlPr>
            </m:sSubPr>
            <m:e>
              <m:r>
                <w:rPr>
                  <w:rFonts w:ascii="Cambria Math" w:hAnsi="Cambria Math"/>
                  <w:lang w:val="en-US"/>
                </w:rPr>
                <m:t>N</m:t>
              </m:r>
            </m:e>
            <m:sub>
              <m:r>
                <w:rPr>
                  <w:rFonts w:ascii="Cambria Math" w:hAnsi="Cambria Math"/>
                </w:rPr>
                <m:t>Б</m:t>
              </m:r>
            </m:sub>
          </m:sSub>
          <m:r>
            <w:rPr>
              <w:rFonts w:ascii="Cambria Math" w:hAnsi="Cambria Math"/>
            </w:rPr>
            <m:t>=</m:t>
          </m:r>
          <m:f>
            <m:fPr>
              <m:ctrlPr>
                <w:rPr>
                  <w:rFonts w:ascii="Cambria Math" w:hAnsi="Cambria Math"/>
                  <w:i/>
                </w:rPr>
              </m:ctrlPr>
            </m:fPr>
            <m:num>
              <m:r>
                <m:rPr>
                  <m:sty m:val="p"/>
                </m:rPr>
                <w:rPr>
                  <w:rFonts w:ascii="Cambria Math" w:hAnsi="Cambria Math"/>
                </w:rPr>
                <m:t>80325</m:t>
              </m:r>
            </m:num>
            <m:den>
              <m:r>
                <m:rPr>
                  <m:sty m:val="p"/>
                </m:rPr>
                <w:rPr>
                  <w:rFonts w:ascii="Cambria Math" w:hAnsi="Cambria Math"/>
                </w:rPr>
                <m:t>151,81</m:t>
              </m:r>
              <m:r>
                <w:rPr>
                  <w:rFonts w:ascii="Cambria Math" w:hAnsi="Cambria Math"/>
                </w:rPr>
                <m:t>-</m:t>
              </m:r>
              <m:r>
                <m:rPr>
                  <m:sty m:val="p"/>
                </m:rPr>
                <w:rPr>
                  <w:rFonts w:ascii="Cambria Math" w:hAnsi="Cambria Math"/>
                </w:rPr>
                <m:t xml:space="preserve">32,16 </m:t>
              </m:r>
            </m:den>
          </m:f>
          <m:r>
            <w:rPr>
              <w:rFonts w:ascii="Cambria Math" w:hAnsi="Cambria Math"/>
            </w:rPr>
            <m:t>≈671</m:t>
          </m:r>
        </m:oMath>
      </m:oMathPara>
    </w:p>
    <w:p w14:paraId="07918C3C" w14:textId="77777777" w:rsidR="00E952C9" w:rsidRDefault="00E952C9" w:rsidP="00E952C9">
      <w:pPr>
        <w:pStyle w:val="af"/>
      </w:pPr>
      <w:r w:rsidRPr="00E952C9">
        <w:t xml:space="preserve">Точка беззбитковості може бути визначена графічно, на підставі вихідних </w:t>
      </w:r>
      <w:r>
        <w:t>даних, що наведені в таблиці 5.</w:t>
      </w:r>
      <w:r w:rsidR="00D631ED" w:rsidRPr="00D631ED">
        <w:rPr>
          <w:lang w:val="ru-RU"/>
        </w:rPr>
        <w:t>7</w:t>
      </w:r>
      <w:r>
        <w:t>.</w:t>
      </w:r>
    </w:p>
    <w:p w14:paraId="75BD85ED" w14:textId="77777777" w:rsidR="00E952C9" w:rsidRPr="004B42EB" w:rsidRDefault="004B42EB" w:rsidP="004B42EB">
      <w:pPr>
        <w:rPr>
          <w:rFonts w:ascii="Times New Roman" w:hAnsi="Times New Roman" w:cs="Times New Roman"/>
          <w:sz w:val="28"/>
          <w:szCs w:val="28"/>
          <w:lang w:val="uk-UA"/>
        </w:rPr>
      </w:pPr>
      <w:r>
        <w:br w:type="page"/>
      </w:r>
    </w:p>
    <w:p w14:paraId="02C7D4C8" w14:textId="77777777" w:rsidR="00396B92" w:rsidRDefault="00396B92" w:rsidP="00E952C9">
      <w:pPr>
        <w:pStyle w:val="af"/>
      </w:pPr>
      <w:r w:rsidRPr="00396B92">
        <w:lastRenderedPageBreak/>
        <w:t>Таблиця 5.7 – Вихідні дані для визначення точки беззбитковості</w:t>
      </w:r>
    </w:p>
    <w:tbl>
      <w:tblPr>
        <w:tblW w:w="988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1984"/>
        <w:gridCol w:w="1701"/>
        <w:gridCol w:w="3085"/>
      </w:tblGrid>
      <w:tr w:rsidR="007A6C1A" w:rsidRPr="00944B76" w14:paraId="29780247" w14:textId="77777777" w:rsidTr="001D4B0A">
        <w:tc>
          <w:tcPr>
            <w:tcW w:w="3119" w:type="dxa"/>
            <w:vMerge w:val="restart"/>
            <w:shd w:val="clear" w:color="auto" w:fill="auto"/>
            <w:vAlign w:val="center"/>
          </w:tcPr>
          <w:p w14:paraId="473A9D8D" w14:textId="77777777" w:rsidR="007A6C1A" w:rsidRPr="00AE7521" w:rsidRDefault="007A6C1A" w:rsidP="00AE7521">
            <w:pPr>
              <w:pStyle w:val="aff"/>
              <w:rPr>
                <w:b/>
                <w:lang w:val="uk-UA"/>
              </w:rPr>
            </w:pPr>
            <w:r w:rsidRPr="00AE7521">
              <w:rPr>
                <w:b/>
                <w:lang w:val="uk-UA"/>
              </w:rPr>
              <w:t>Показник</w:t>
            </w:r>
          </w:p>
        </w:tc>
        <w:tc>
          <w:tcPr>
            <w:tcW w:w="1984" w:type="dxa"/>
            <w:vMerge w:val="restart"/>
            <w:shd w:val="clear" w:color="auto" w:fill="auto"/>
            <w:vAlign w:val="center"/>
          </w:tcPr>
          <w:p w14:paraId="2EBAFA1A" w14:textId="77777777" w:rsidR="007A6C1A" w:rsidRPr="00AE7521" w:rsidRDefault="007A6C1A" w:rsidP="00AE7521">
            <w:pPr>
              <w:pStyle w:val="aff"/>
              <w:rPr>
                <w:b/>
                <w:lang w:val="uk-UA"/>
              </w:rPr>
            </w:pPr>
            <w:r w:rsidRPr="00AE7521">
              <w:rPr>
                <w:b/>
                <w:lang w:val="uk-UA"/>
              </w:rPr>
              <w:t>Позначення, розрахунок</w:t>
            </w:r>
          </w:p>
        </w:tc>
        <w:tc>
          <w:tcPr>
            <w:tcW w:w="4786" w:type="dxa"/>
            <w:gridSpan w:val="2"/>
            <w:shd w:val="clear" w:color="auto" w:fill="auto"/>
            <w:vAlign w:val="center"/>
          </w:tcPr>
          <w:p w14:paraId="561973B0" w14:textId="77777777" w:rsidR="007A6C1A" w:rsidRPr="00AE7521" w:rsidRDefault="007A6C1A" w:rsidP="00AE7521">
            <w:pPr>
              <w:pStyle w:val="aff"/>
              <w:rPr>
                <w:b/>
                <w:lang w:val="uk-UA"/>
              </w:rPr>
            </w:pPr>
            <w:r w:rsidRPr="00AE7521">
              <w:rPr>
                <w:b/>
                <w:lang w:val="uk-UA"/>
              </w:rPr>
              <w:t>Значення і розрахунок показника, в грн.</w:t>
            </w:r>
          </w:p>
        </w:tc>
      </w:tr>
      <w:tr w:rsidR="007A6C1A" w:rsidRPr="00944B76" w14:paraId="6C90B569" w14:textId="77777777" w:rsidTr="001D4B0A">
        <w:tc>
          <w:tcPr>
            <w:tcW w:w="3119" w:type="dxa"/>
            <w:vMerge/>
            <w:shd w:val="clear" w:color="auto" w:fill="auto"/>
            <w:vAlign w:val="center"/>
          </w:tcPr>
          <w:p w14:paraId="7BFC2160" w14:textId="77777777" w:rsidR="007A6C1A" w:rsidRPr="00AE7521" w:rsidRDefault="007A6C1A" w:rsidP="00AE7521">
            <w:pPr>
              <w:pStyle w:val="aff"/>
              <w:rPr>
                <w:b/>
                <w:lang w:val="uk-UA"/>
              </w:rPr>
            </w:pPr>
          </w:p>
        </w:tc>
        <w:tc>
          <w:tcPr>
            <w:tcW w:w="1984" w:type="dxa"/>
            <w:vMerge/>
            <w:shd w:val="clear" w:color="auto" w:fill="auto"/>
            <w:vAlign w:val="center"/>
          </w:tcPr>
          <w:p w14:paraId="129959F0" w14:textId="77777777" w:rsidR="007A6C1A" w:rsidRPr="00AE7521" w:rsidRDefault="007A6C1A" w:rsidP="00AE7521">
            <w:pPr>
              <w:pStyle w:val="aff"/>
              <w:rPr>
                <w:b/>
                <w:lang w:val="uk-UA"/>
              </w:rPr>
            </w:pPr>
          </w:p>
        </w:tc>
        <w:tc>
          <w:tcPr>
            <w:tcW w:w="4786" w:type="dxa"/>
            <w:gridSpan w:val="2"/>
            <w:shd w:val="clear" w:color="auto" w:fill="auto"/>
            <w:vAlign w:val="center"/>
          </w:tcPr>
          <w:p w14:paraId="201BFB9F" w14:textId="77777777" w:rsidR="007A6C1A" w:rsidRPr="00AE7521" w:rsidRDefault="007A6C1A"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7A6C1A" w:rsidRPr="00944B76" w14:paraId="6686E7C8" w14:textId="77777777" w:rsidTr="001D4B0A">
        <w:tc>
          <w:tcPr>
            <w:tcW w:w="3119" w:type="dxa"/>
            <w:vMerge/>
            <w:shd w:val="clear" w:color="auto" w:fill="auto"/>
            <w:vAlign w:val="center"/>
          </w:tcPr>
          <w:p w14:paraId="068C7542" w14:textId="77777777" w:rsidR="007A6C1A" w:rsidRPr="00AE7521" w:rsidRDefault="007A6C1A" w:rsidP="00AE7521">
            <w:pPr>
              <w:pStyle w:val="aff"/>
              <w:rPr>
                <w:b/>
                <w:lang w:val="uk-UA"/>
              </w:rPr>
            </w:pPr>
          </w:p>
        </w:tc>
        <w:tc>
          <w:tcPr>
            <w:tcW w:w="1984" w:type="dxa"/>
            <w:vMerge/>
            <w:shd w:val="clear" w:color="auto" w:fill="auto"/>
            <w:vAlign w:val="center"/>
          </w:tcPr>
          <w:p w14:paraId="557B1F0C" w14:textId="77777777" w:rsidR="007A6C1A" w:rsidRPr="00AE7521" w:rsidRDefault="007A6C1A" w:rsidP="00AE7521">
            <w:pPr>
              <w:pStyle w:val="aff"/>
              <w:rPr>
                <w:b/>
                <w:lang w:val="uk-UA"/>
              </w:rPr>
            </w:pPr>
          </w:p>
        </w:tc>
        <w:tc>
          <w:tcPr>
            <w:tcW w:w="1701" w:type="dxa"/>
            <w:shd w:val="clear" w:color="auto" w:fill="auto"/>
            <w:vAlign w:val="center"/>
          </w:tcPr>
          <w:p w14:paraId="6F62E06E" w14:textId="77777777" w:rsidR="007A6C1A" w:rsidRPr="00AE7521" w:rsidRDefault="007A6C1A" w:rsidP="00AE7521">
            <w:pPr>
              <w:pStyle w:val="aff"/>
              <w:rPr>
                <w:b/>
                <w:lang w:val="uk-UA"/>
              </w:rPr>
            </w:pPr>
            <w:r w:rsidRPr="00AE7521">
              <w:rPr>
                <w:b/>
                <w:lang w:val="uk-UA"/>
              </w:rPr>
              <w:t>1 шт.</w:t>
            </w:r>
          </w:p>
        </w:tc>
        <w:tc>
          <w:tcPr>
            <w:tcW w:w="3085" w:type="dxa"/>
            <w:shd w:val="clear" w:color="auto" w:fill="auto"/>
            <w:vAlign w:val="center"/>
          </w:tcPr>
          <w:p w14:paraId="3F48CA55" w14:textId="77777777" w:rsidR="007A6C1A" w:rsidRPr="00AE7521" w:rsidRDefault="007A6C1A" w:rsidP="00AE7521">
            <w:pPr>
              <w:pStyle w:val="aff"/>
              <w:rPr>
                <w:b/>
                <w:lang w:val="uk-UA"/>
              </w:rPr>
            </w:pPr>
            <w:r w:rsidRPr="00AE7521">
              <w:rPr>
                <w:b/>
                <w:lang w:val="uk-UA"/>
              </w:rPr>
              <w:t>1000 шт.</w:t>
            </w:r>
          </w:p>
        </w:tc>
      </w:tr>
      <w:tr w:rsidR="007A6C1A" w:rsidRPr="00944B76" w14:paraId="41C04691" w14:textId="77777777" w:rsidTr="001D4B0A">
        <w:tc>
          <w:tcPr>
            <w:tcW w:w="3119" w:type="dxa"/>
            <w:shd w:val="clear" w:color="auto" w:fill="auto"/>
            <w:vAlign w:val="center"/>
          </w:tcPr>
          <w:p w14:paraId="6076D9BE" w14:textId="77777777" w:rsidR="007A6C1A" w:rsidRPr="00B04CCA" w:rsidRDefault="007A6C1A" w:rsidP="00AE7521">
            <w:pPr>
              <w:pStyle w:val="aff"/>
              <w:rPr>
                <w:lang w:val="uk-UA"/>
              </w:rPr>
            </w:pPr>
            <w:r w:rsidRPr="00B04CCA">
              <w:rPr>
                <w:lang w:val="uk-UA"/>
              </w:rPr>
              <w:t xml:space="preserve">Постійні витрати на весь обсяг замовлення </w:t>
            </w:r>
          </w:p>
        </w:tc>
        <w:tc>
          <w:tcPr>
            <w:tcW w:w="1984" w:type="dxa"/>
            <w:shd w:val="clear" w:color="auto" w:fill="auto"/>
            <w:vAlign w:val="center"/>
          </w:tcPr>
          <w:p w14:paraId="4A8C320D" w14:textId="77777777" w:rsidR="007A6C1A" w:rsidRPr="00B04CCA" w:rsidRDefault="007A6C1A" w:rsidP="00AE7521">
            <w:pPr>
              <w:pStyle w:val="aff"/>
              <w:rPr>
                <w:lang w:val="uk-UA"/>
              </w:rPr>
            </w:pPr>
            <w:r w:rsidRPr="00B04CCA">
              <w:rPr>
                <w:lang w:val="uk-UA"/>
              </w:rPr>
              <w:t>К</w:t>
            </w:r>
          </w:p>
        </w:tc>
        <w:tc>
          <w:tcPr>
            <w:tcW w:w="1701" w:type="dxa"/>
            <w:shd w:val="clear" w:color="auto" w:fill="auto"/>
            <w:vAlign w:val="center"/>
          </w:tcPr>
          <w:p w14:paraId="7F69095D" w14:textId="77777777"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14:paraId="7B994385" w14:textId="77777777" w:rsidR="007A6C1A" w:rsidRPr="00B04CCA" w:rsidRDefault="007A6C1A" w:rsidP="00AE7521">
            <w:pPr>
              <w:pStyle w:val="aff"/>
              <w:rPr>
                <w:lang w:val="uk-UA"/>
              </w:rPr>
            </w:pPr>
            <m:oMathPara>
              <m:oMath>
                <m:r>
                  <m:rPr>
                    <m:sty m:val="p"/>
                  </m:rPr>
                  <w:rPr>
                    <w:rFonts w:ascii="Cambria Math" w:hAnsi="Cambria Math"/>
                    <w:lang w:val="uk-UA"/>
                  </w:rPr>
                  <m:t>80325</m:t>
                </m:r>
              </m:oMath>
            </m:oMathPara>
          </w:p>
        </w:tc>
      </w:tr>
      <w:tr w:rsidR="007A6C1A" w:rsidRPr="00944B76" w14:paraId="71087D57" w14:textId="77777777" w:rsidTr="001D4B0A">
        <w:tc>
          <w:tcPr>
            <w:tcW w:w="3119" w:type="dxa"/>
            <w:shd w:val="clear" w:color="auto" w:fill="auto"/>
            <w:vAlign w:val="center"/>
          </w:tcPr>
          <w:p w14:paraId="08600F42" w14:textId="77777777" w:rsidR="007A6C1A" w:rsidRPr="00B04CCA" w:rsidRDefault="007A6C1A" w:rsidP="00AE7521">
            <w:pPr>
              <w:pStyle w:val="aff"/>
              <w:rPr>
                <w:lang w:val="uk-UA"/>
              </w:rPr>
            </w:pPr>
            <w:r w:rsidRPr="00B04CCA">
              <w:rPr>
                <w:lang w:val="uk-UA"/>
              </w:rPr>
              <w:t xml:space="preserve">Змінні витрати на весь обсяг замовлення </w:t>
            </w:r>
          </w:p>
        </w:tc>
        <w:tc>
          <w:tcPr>
            <w:tcW w:w="1984" w:type="dxa"/>
            <w:shd w:val="clear" w:color="auto" w:fill="auto"/>
            <w:vAlign w:val="center"/>
          </w:tcPr>
          <w:p w14:paraId="6835FDA3" w14:textId="77777777"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xml:space="preserve">) </w:t>
            </w:r>
          </w:p>
        </w:tc>
        <w:tc>
          <w:tcPr>
            <w:tcW w:w="1701" w:type="dxa"/>
            <w:shd w:val="clear" w:color="auto" w:fill="auto"/>
            <w:vAlign w:val="center"/>
          </w:tcPr>
          <w:p w14:paraId="7A504BED" w14:textId="77777777" w:rsidR="007A6C1A" w:rsidRPr="00B04CCA" w:rsidRDefault="007A6C1A" w:rsidP="00AE7521">
            <w:pPr>
              <w:pStyle w:val="aff"/>
              <w:rPr>
                <w:lang w:val="uk-UA"/>
              </w:rPr>
            </w:pPr>
            <w:r w:rsidRPr="00B04CCA">
              <w:rPr>
                <w:lang w:val="uk-UA"/>
              </w:rPr>
              <w:t>-</w:t>
            </w:r>
          </w:p>
        </w:tc>
        <w:tc>
          <w:tcPr>
            <w:tcW w:w="3085" w:type="dxa"/>
            <w:shd w:val="clear" w:color="auto" w:fill="auto"/>
            <w:vAlign w:val="center"/>
          </w:tcPr>
          <w:p w14:paraId="757DAAA5" w14:textId="77777777" w:rsidR="007A6C1A" w:rsidRPr="00B04CCA" w:rsidRDefault="007A6C1A" w:rsidP="00AE7521">
            <w:pPr>
              <w:pStyle w:val="aff"/>
              <w:rPr>
                <w:lang w:val="uk-UA"/>
              </w:rPr>
            </w:pPr>
            <w:r w:rsidRPr="00B04CCA">
              <w:rPr>
                <w:lang w:val="uk-UA"/>
              </w:rPr>
              <w:t>999*32,16=32127,84</w:t>
            </w:r>
          </w:p>
        </w:tc>
      </w:tr>
      <w:tr w:rsidR="007A6C1A" w:rsidRPr="00944B76" w14:paraId="021FCF3A" w14:textId="77777777" w:rsidTr="001D4B0A">
        <w:tc>
          <w:tcPr>
            <w:tcW w:w="3119" w:type="dxa"/>
            <w:shd w:val="clear" w:color="auto" w:fill="auto"/>
            <w:vAlign w:val="center"/>
          </w:tcPr>
          <w:p w14:paraId="6DBD671E" w14:textId="77777777" w:rsidR="007A6C1A" w:rsidRPr="00B04CCA" w:rsidRDefault="007A6C1A" w:rsidP="00AE7521">
            <w:pPr>
              <w:pStyle w:val="aff"/>
              <w:rPr>
                <w:lang w:val="uk-UA"/>
              </w:rPr>
            </w:pPr>
            <w:r w:rsidRPr="00B04CCA">
              <w:rPr>
                <w:lang w:val="uk-UA"/>
              </w:rPr>
              <w:t>Валові витрати</w:t>
            </w:r>
          </w:p>
        </w:tc>
        <w:tc>
          <w:tcPr>
            <w:tcW w:w="1984" w:type="dxa"/>
            <w:shd w:val="clear" w:color="auto" w:fill="auto"/>
            <w:vAlign w:val="center"/>
          </w:tcPr>
          <w:p w14:paraId="1629D520" w14:textId="77777777"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+К</w:t>
            </w:r>
          </w:p>
        </w:tc>
        <w:tc>
          <w:tcPr>
            <w:tcW w:w="1701" w:type="dxa"/>
            <w:shd w:val="clear" w:color="auto" w:fill="auto"/>
            <w:vAlign w:val="center"/>
          </w:tcPr>
          <w:p w14:paraId="5DE1DD67" w14:textId="77777777"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14:paraId="3CF79BC6" w14:textId="77777777" w:rsidR="007A6C1A" w:rsidRPr="00B04CCA" w:rsidRDefault="007A6C1A" w:rsidP="00AE7521">
            <w:pPr>
              <w:pStyle w:val="aff"/>
              <w:rPr>
                <w:lang w:val="uk-UA"/>
              </w:rPr>
            </w:pPr>
            <w:r w:rsidRPr="00B04CCA">
              <w:rPr>
                <w:lang w:val="uk-UA"/>
              </w:rPr>
              <w:t>80325+32127,84=112452,84</w:t>
            </w:r>
          </w:p>
        </w:tc>
      </w:tr>
      <w:tr w:rsidR="007A6C1A" w:rsidRPr="00944B76" w14:paraId="28DC40BE" w14:textId="77777777" w:rsidTr="001D4B0A">
        <w:tc>
          <w:tcPr>
            <w:tcW w:w="3119" w:type="dxa"/>
            <w:shd w:val="clear" w:color="auto" w:fill="auto"/>
            <w:vAlign w:val="center"/>
          </w:tcPr>
          <w:p w14:paraId="195DA4D0" w14:textId="77777777"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В.Б.1 </w:t>
            </w:r>
            <w:r w:rsidRPr="00B04CCA">
              <w:rPr>
                <w:lang w:val="uk-UA"/>
              </w:rPr>
              <w:t>79.56 грн.</w:t>
            </w:r>
            <w:r w:rsidRPr="00B04CCA">
              <w:rPr>
                <w:vertAlign w:val="subscript"/>
                <w:lang w:val="uk-UA"/>
              </w:rPr>
              <w:t xml:space="preserve"> </w:t>
            </w:r>
          </w:p>
        </w:tc>
        <w:tc>
          <w:tcPr>
            <w:tcW w:w="1984" w:type="dxa"/>
            <w:shd w:val="clear" w:color="auto" w:fill="auto"/>
            <w:vAlign w:val="center"/>
          </w:tcPr>
          <w:p w14:paraId="388870A5" w14:textId="77777777"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14:paraId="65563372" w14:textId="77777777" w:rsidR="007A6C1A" w:rsidRPr="00B04CCA" w:rsidRDefault="007A6C1A" w:rsidP="00AE7521">
            <w:pPr>
              <w:pStyle w:val="aff"/>
              <w:rPr>
                <w:lang w:val="uk-UA"/>
              </w:rPr>
            </w:pPr>
            <w:r w:rsidRPr="00B04CCA">
              <w:rPr>
                <w:lang w:val="uk-UA"/>
              </w:rPr>
              <w:t>151,81</w:t>
            </w:r>
          </w:p>
        </w:tc>
        <w:tc>
          <w:tcPr>
            <w:tcW w:w="3085" w:type="dxa"/>
            <w:shd w:val="clear" w:color="auto" w:fill="auto"/>
            <w:vAlign w:val="center"/>
          </w:tcPr>
          <w:p w14:paraId="37007D86" w14:textId="77777777" w:rsidR="007A6C1A" w:rsidRPr="00B04CCA" w:rsidRDefault="007A6C1A" w:rsidP="00AE7521">
            <w:pPr>
              <w:pStyle w:val="aff"/>
              <w:rPr>
                <w:lang w:val="uk-UA"/>
              </w:rPr>
            </w:pPr>
            <w:r w:rsidRPr="00B04CCA">
              <w:rPr>
                <w:lang w:val="uk-UA"/>
              </w:rPr>
              <w:t>151,81*1000=151810</w:t>
            </w:r>
          </w:p>
        </w:tc>
      </w:tr>
      <w:tr w:rsidR="007A6C1A" w:rsidRPr="00944B76" w14:paraId="49953393" w14:textId="77777777" w:rsidTr="001D4B0A">
        <w:tc>
          <w:tcPr>
            <w:tcW w:w="3119" w:type="dxa"/>
            <w:shd w:val="clear" w:color="auto" w:fill="auto"/>
            <w:vAlign w:val="center"/>
          </w:tcPr>
          <w:p w14:paraId="24AC824E" w14:textId="77777777"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В.Б.2 </w:t>
            </w:r>
            <w:r w:rsidRPr="00B04CCA">
              <w:rPr>
                <w:lang w:val="uk-UA"/>
              </w:rPr>
              <w:t>70 грн.</w:t>
            </w:r>
            <w:r w:rsidRPr="00B04CCA">
              <w:rPr>
                <w:vertAlign w:val="subscript"/>
                <w:lang w:val="uk-UA"/>
              </w:rPr>
              <w:t xml:space="preserve"> </w:t>
            </w:r>
          </w:p>
        </w:tc>
        <w:tc>
          <w:tcPr>
            <w:tcW w:w="1984" w:type="dxa"/>
            <w:shd w:val="clear" w:color="auto" w:fill="auto"/>
            <w:vAlign w:val="center"/>
          </w:tcPr>
          <w:p w14:paraId="090FB68B" w14:textId="77777777"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14:paraId="3ADA9B8F" w14:textId="77777777" w:rsidR="007A6C1A" w:rsidRPr="00B04CCA" w:rsidRDefault="007A6C1A" w:rsidP="00AE7521">
            <w:pPr>
              <w:pStyle w:val="aff"/>
              <w:rPr>
                <w:lang w:val="uk-UA"/>
              </w:rPr>
            </w:pPr>
            <w:r w:rsidRPr="00B04CCA">
              <w:rPr>
                <w:lang w:val="uk-UA"/>
              </w:rPr>
              <w:t>120</w:t>
            </w:r>
          </w:p>
        </w:tc>
        <w:tc>
          <w:tcPr>
            <w:tcW w:w="3085" w:type="dxa"/>
            <w:shd w:val="clear" w:color="auto" w:fill="auto"/>
            <w:vAlign w:val="center"/>
          </w:tcPr>
          <w:p w14:paraId="6F8E851A" w14:textId="77777777" w:rsidR="007A6C1A" w:rsidRPr="00B04CCA" w:rsidRDefault="007A6C1A" w:rsidP="00AE7521">
            <w:pPr>
              <w:pStyle w:val="aff"/>
              <w:rPr>
                <w:lang w:val="uk-UA"/>
              </w:rPr>
            </w:pPr>
            <w:r w:rsidRPr="00B04CCA">
              <w:rPr>
                <w:lang w:val="uk-UA"/>
              </w:rPr>
              <w:t>120000</w:t>
            </w:r>
          </w:p>
        </w:tc>
      </w:tr>
    </w:tbl>
    <w:p w14:paraId="7BE8756D" w14:textId="77777777" w:rsidR="00E952C9" w:rsidRDefault="00E952C9" w:rsidP="00E952C9">
      <w:pPr>
        <w:pStyle w:val="af"/>
      </w:pPr>
    </w:p>
    <w:p w14:paraId="1FEDCD70" w14:textId="77777777" w:rsidR="00D54036" w:rsidRDefault="00D54036" w:rsidP="00D54036">
      <w:pPr>
        <w:pStyle w:val="af"/>
      </w:pPr>
      <w:r>
        <w:t xml:space="preserve">Отримані вихідні дані проілюструвано на графіку рисунку </w:t>
      </w:r>
      <w:r w:rsidR="00D631ED" w:rsidRPr="00482848">
        <w:rPr>
          <w:lang w:val="ru-RU"/>
        </w:rPr>
        <w:t>5.8</w:t>
      </w:r>
      <w:r>
        <w:t>.</w:t>
      </w:r>
    </w:p>
    <w:p w14:paraId="00EEF877" w14:textId="77777777" w:rsidR="00D54036" w:rsidRDefault="00D54036" w:rsidP="00D54036">
      <w:pPr>
        <w:pStyle w:val="af"/>
      </w:pPr>
      <w:r>
        <w:t xml:space="preserve">На графіку показати лінії залежності від обсягу замовлень: </w:t>
      </w:r>
    </w:p>
    <w:p w14:paraId="6ABE983D" w14:textId="77777777" w:rsidR="00D54036" w:rsidRDefault="00D54036" w:rsidP="00D54036">
      <w:pPr>
        <w:pStyle w:val="a4"/>
      </w:pPr>
      <w:r>
        <w:t>постійних витрат;</w:t>
      </w:r>
    </w:p>
    <w:p w14:paraId="2CE3400B" w14:textId="77777777" w:rsidR="00D54036" w:rsidRDefault="00D54036" w:rsidP="00D54036">
      <w:pPr>
        <w:pStyle w:val="a4"/>
      </w:pPr>
      <w:r>
        <w:t>змінних витрат;</w:t>
      </w:r>
    </w:p>
    <w:p w14:paraId="251CA9CF" w14:textId="77777777" w:rsidR="007A6C1A" w:rsidRDefault="00D54036" w:rsidP="00D54036">
      <w:pPr>
        <w:pStyle w:val="a4"/>
      </w:pPr>
      <w:r>
        <w:t>валових витрат;</w:t>
      </w:r>
    </w:p>
    <w:p w14:paraId="57AB2C6F" w14:textId="77777777" w:rsidR="00D54036" w:rsidRDefault="00D54036" w:rsidP="00D54036">
      <w:pPr>
        <w:pStyle w:val="af"/>
      </w:pPr>
    </w:p>
    <w:p w14:paraId="5CD48E0A" w14:textId="77777777" w:rsidR="008B26EF" w:rsidRDefault="008B26EF" w:rsidP="008B26EF">
      <w:pPr>
        <w:pStyle w:val="af4"/>
      </w:pPr>
      <w:r>
        <w:rPr>
          <w:lang w:val="ru-RU"/>
        </w:rPr>
        <w:drawing>
          <wp:inline distT="0" distB="0" distL="0" distR="0" wp14:anchorId="0DDC0F56" wp14:editId="4E45055F">
            <wp:extent cx="5486400" cy="3200400"/>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15A0F2A" w14:textId="77777777" w:rsidR="008B26EF" w:rsidRDefault="008B26EF" w:rsidP="008B26EF">
      <w:pPr>
        <w:pStyle w:val="af4"/>
      </w:pPr>
      <w:r w:rsidRPr="008B26EF">
        <w:t xml:space="preserve">Рисунок </w:t>
      </w:r>
      <w:r>
        <w:t>5.</w:t>
      </w:r>
      <w:r w:rsidR="00D631ED" w:rsidRPr="00BD7596">
        <w:t>8</w:t>
      </w:r>
      <w:r w:rsidRPr="008B26EF">
        <w:t xml:space="preserve"> - Графік беззбитковості</w:t>
      </w:r>
    </w:p>
    <w:p w14:paraId="5704AFEC" w14:textId="77777777" w:rsidR="008B26EF" w:rsidRDefault="00922993" w:rsidP="008B26EF">
      <w:pPr>
        <w:pStyle w:val="af"/>
      </w:pPr>
      <w:r w:rsidRPr="00922993">
        <w:t>Аналогічний розрахунок виконується для іншої ціни ЦВ.Б.2</w:t>
      </w:r>
      <w:r w:rsidR="00BD7596">
        <w:t xml:space="preserve"> </w:t>
      </w:r>
      <w:r w:rsidRPr="00922993">
        <w:t>і наводиться графік беззбитковості.</w:t>
      </w:r>
    </w:p>
    <w:p w14:paraId="69DDDFA0" w14:textId="77777777" w:rsidR="00922993" w:rsidRPr="00EA646E" w:rsidRDefault="00915D5F" w:rsidP="008B26EF">
      <w:pPr>
        <w:pStyle w:val="af"/>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Б</m:t>
              </m:r>
            </m:sub>
          </m:sSub>
          <m:r>
            <w:rPr>
              <w:rFonts w:ascii="Cambria Math" w:hAnsi="Cambria Math"/>
            </w:rPr>
            <m:t>=</m:t>
          </m:r>
          <m:f>
            <m:fPr>
              <m:ctrlPr>
                <w:rPr>
                  <w:rFonts w:ascii="Cambria Math" w:hAnsi="Cambria Math"/>
                  <w:i/>
                </w:rPr>
              </m:ctrlPr>
            </m:fPr>
            <m:num>
              <m:r>
                <w:rPr>
                  <w:rFonts w:ascii="Cambria Math" w:hAnsi="Cambria Math"/>
                </w:rPr>
                <m:t>80325</m:t>
              </m:r>
            </m:num>
            <m:den>
              <m:r>
                <w:rPr>
                  <w:rFonts w:ascii="Cambria Math" w:hAnsi="Cambria Math"/>
                </w:rPr>
                <m:t>120-</m:t>
              </m:r>
              <m:r>
                <m:rPr>
                  <m:sty m:val="p"/>
                </m:rPr>
                <w:rPr>
                  <w:rFonts w:ascii="Cambria Math" w:hAnsi="Cambria Math"/>
                </w:rPr>
                <m:t>32,16</m:t>
              </m:r>
            </m:den>
          </m:f>
          <m:r>
            <w:rPr>
              <w:rFonts w:ascii="Cambria Math" w:hAnsi="Cambria Math"/>
            </w:rPr>
            <m:t>≈914</m:t>
          </m:r>
        </m:oMath>
      </m:oMathPara>
    </w:p>
    <w:p w14:paraId="7FD8F6BB" w14:textId="77777777" w:rsidR="00EA646E" w:rsidRDefault="00EA646E" w:rsidP="00EA646E">
      <w:pPr>
        <w:pStyle w:val="a2"/>
      </w:pPr>
      <w:bookmarkStart w:id="81" w:name="_Toc74067613"/>
      <w:r w:rsidRPr="00EA646E">
        <w:t>Обґрунтування використання програмного продукту</w:t>
      </w:r>
      <w:bookmarkEnd w:id="81"/>
    </w:p>
    <w:p w14:paraId="417E5C92" w14:textId="77777777" w:rsidR="00DD047A" w:rsidRDefault="00DD047A" w:rsidP="00DD047A">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14:paraId="27B2119A" w14:textId="77777777" w:rsidR="00EA646E" w:rsidRDefault="00DD047A" w:rsidP="00DD047A">
      <w:pPr>
        <w:pStyle w:val="af"/>
      </w:pPr>
      <w:r>
        <w:t>Річний економічний ефект визначається за формулою:</w:t>
      </w:r>
    </w:p>
    <w:p w14:paraId="7559FC23" w14:textId="77777777" w:rsidR="00DD047A" w:rsidRDefault="00DD047A" w:rsidP="00121AC4">
      <w:pPr>
        <w:pStyle w:val="afc"/>
      </w:pPr>
      <w:r w:rsidRPr="0044729B">
        <w:t>Е</w:t>
      </w:r>
      <w:r w:rsidRPr="0044729B">
        <w:rPr>
          <w:vertAlign w:val="subscript"/>
        </w:rPr>
        <w:t>р</w:t>
      </w:r>
      <w:r w:rsidRPr="0044729B">
        <w:t xml:space="preserve"> = В</w:t>
      </w:r>
      <w:r w:rsidRPr="0044729B">
        <w:rPr>
          <w:vertAlign w:val="subscript"/>
        </w:rPr>
        <w:t xml:space="preserve">пр.б. </w:t>
      </w:r>
      <w:r w:rsidRPr="0044729B">
        <w:t>- В</w:t>
      </w:r>
      <w:r w:rsidRPr="0044729B">
        <w:rPr>
          <w:vertAlign w:val="subscript"/>
        </w:rPr>
        <w:t>пр.н</w:t>
      </w:r>
      <w:r>
        <w:rPr>
          <w:vertAlign w:val="subscript"/>
        </w:rPr>
        <w:t xml:space="preserve"> </w:t>
      </w:r>
      <w:r>
        <w:tab/>
      </w:r>
      <w:r w:rsidR="00121AC4">
        <w:tab/>
      </w:r>
      <w:r w:rsidR="00121AC4">
        <w:tab/>
      </w:r>
      <w:r w:rsidR="00121AC4">
        <w:tab/>
      </w:r>
      <w:r w:rsidR="00121AC4">
        <w:tab/>
      </w:r>
      <w:r>
        <w:t>(5.26)</w:t>
      </w:r>
    </w:p>
    <w:p w14:paraId="182AB797" w14:textId="77777777" w:rsidR="00DD047A" w:rsidRDefault="00DD047A" w:rsidP="00DD047A">
      <w:pPr>
        <w:pStyle w:val="af"/>
      </w:pPr>
      <w:r>
        <w:t>де Впр.б. - приведені витрати при використанні базового ПЗ(або взагалі без ПЗ), грн.;</w:t>
      </w:r>
    </w:p>
    <w:p w14:paraId="39D1CC7C" w14:textId="77777777" w:rsidR="00DD047A" w:rsidRDefault="00DD047A" w:rsidP="00DD047A">
      <w:pPr>
        <w:pStyle w:val="af"/>
      </w:pPr>
      <w:r>
        <w:t>Впр.н. - приведені витрати при використанні нового ПЗ, грн.;</w:t>
      </w:r>
    </w:p>
    <w:p w14:paraId="409E8677" w14:textId="77777777" w:rsidR="00DD047A" w:rsidRDefault="00DD047A" w:rsidP="00121AC4">
      <w:pPr>
        <w:pStyle w:val="afc"/>
      </w:pPr>
      <w:r>
        <w:t xml:space="preserve">Впр = С + Ен · Кпр </w:t>
      </w:r>
      <w:r>
        <w:tab/>
      </w:r>
      <w:r w:rsidR="00121AC4">
        <w:tab/>
      </w:r>
      <w:r w:rsidR="00121AC4">
        <w:tab/>
      </w:r>
      <w:r w:rsidR="00121AC4">
        <w:tab/>
      </w:r>
      <w:r>
        <w:t>(5.27)</w:t>
      </w:r>
    </w:p>
    <w:p w14:paraId="1C995FC5" w14:textId="77777777" w:rsidR="00DD047A" w:rsidRDefault="00DD047A" w:rsidP="00DD047A">
      <w:pPr>
        <w:pStyle w:val="af"/>
      </w:pPr>
      <w:r>
        <w:t>де С - собівартість використання</w:t>
      </w:r>
      <w:r w:rsidR="00BD7596">
        <w:t xml:space="preserve"> </w:t>
      </w:r>
      <w:r>
        <w:t>ПЗ з розв’язання задачі, грн.;</w:t>
      </w:r>
    </w:p>
    <w:p w14:paraId="42FBC88E" w14:textId="77777777" w:rsidR="00DD047A" w:rsidRDefault="00DD047A" w:rsidP="00DD047A">
      <w:pPr>
        <w:pStyle w:val="af"/>
      </w:pPr>
      <w:r>
        <w:t>Ен - нормативний коефіцієнт економічної ефективності;</w:t>
      </w:r>
    </w:p>
    <w:p w14:paraId="5049CE12" w14:textId="77777777" w:rsidR="00DD047A" w:rsidRDefault="00DD047A" w:rsidP="00DD047A">
      <w:pPr>
        <w:pStyle w:val="af"/>
      </w:pPr>
      <w:r>
        <w:t>К - сума капітальних вкладень.</w:t>
      </w:r>
    </w:p>
    <w:p w14:paraId="3A736441" w14:textId="77777777" w:rsidR="00DD047A" w:rsidRDefault="00DD047A" w:rsidP="00DD047A">
      <w:pPr>
        <w:pStyle w:val="af"/>
      </w:pPr>
      <w:r>
        <w:t>При розрахунку приведених витрат враховується вартість придбаного обладнання, програмного продукту, експлуатаційні витрати, час і розмір інвестицій, рівень інфляції. Бажаний термін окупності вкладень до 2-х років.</w:t>
      </w:r>
    </w:p>
    <w:p w14:paraId="77D9D1AD" w14:textId="77777777" w:rsidR="00DD047A" w:rsidRDefault="00DD047A" w:rsidP="00DD047A">
      <w:pPr>
        <w:pStyle w:val="af"/>
      </w:pPr>
      <w:r>
        <w:t xml:space="preserve">Для виконання таких розрахунків в даному дипломному проекті відсутні вихідні дані. </w:t>
      </w:r>
    </w:p>
    <w:p w14:paraId="7A4DBF4C" w14:textId="77777777" w:rsidR="00DD047A" w:rsidRDefault="00DD047A" w:rsidP="00DD047A">
      <w:pPr>
        <w:pStyle w:val="af"/>
      </w:pPr>
      <w:r>
        <w:t>В цілому використання у споживача розробленого боту «</w:t>
      </w:r>
      <w:r>
        <w:rPr>
          <w:lang w:val="en-US"/>
        </w:rPr>
        <w:t>Keyword</w:t>
      </w:r>
      <w:r w:rsidRPr="00DD047A">
        <w:rPr>
          <w:lang w:val="ru-RU"/>
        </w:rPr>
        <w:t xml:space="preserve"> </w:t>
      </w:r>
      <w:r>
        <w:rPr>
          <w:lang w:val="en-US"/>
        </w:rPr>
        <w:t>Binder</w:t>
      </w:r>
      <w:r w:rsidRPr="00DD047A">
        <w:rPr>
          <w:lang w:val="ru-RU"/>
        </w:rPr>
        <w:t xml:space="preserve"> </w:t>
      </w:r>
      <w:r>
        <w:rPr>
          <w:lang w:val="en-US"/>
        </w:rPr>
        <w:t>Bot</w:t>
      </w:r>
      <w:r>
        <w:t>» дозволяє:</w:t>
      </w:r>
    </w:p>
    <w:p w14:paraId="13B0C4B7" w14:textId="77777777" w:rsidR="00DD047A" w:rsidRDefault="00DD047A" w:rsidP="00DD047A">
      <w:pPr>
        <w:pStyle w:val="a4"/>
      </w:pPr>
      <w:r>
        <w:t>скоротити терміни виконання робіт;</w:t>
      </w:r>
    </w:p>
    <w:p w14:paraId="7F776EED" w14:textId="77777777" w:rsidR="00DD047A" w:rsidRDefault="00DD047A" w:rsidP="00DD047A">
      <w:pPr>
        <w:pStyle w:val="a4"/>
      </w:pPr>
      <w:r>
        <w:t>усунути помилки в роботі;</w:t>
      </w:r>
    </w:p>
    <w:p w14:paraId="23E7811F" w14:textId="77777777" w:rsidR="00DD047A" w:rsidRDefault="00DD047A" w:rsidP="00DD047A">
      <w:pPr>
        <w:pStyle w:val="a4"/>
      </w:pPr>
      <w:r>
        <w:t>зменшити навантаження на працівників;</w:t>
      </w:r>
    </w:p>
    <w:p w14:paraId="03514208" w14:textId="77777777" w:rsidR="00DD047A" w:rsidRDefault="00DD047A" w:rsidP="00DD047A">
      <w:pPr>
        <w:pStyle w:val="a4"/>
      </w:pPr>
      <w:r>
        <w:t>підвищити загальну культуру виконання робіт;</w:t>
      </w:r>
    </w:p>
    <w:p w14:paraId="5F5ED01F" w14:textId="77777777" w:rsidR="00DD047A" w:rsidRDefault="00DD047A" w:rsidP="00DD047A">
      <w:pPr>
        <w:pStyle w:val="a4"/>
      </w:pPr>
      <w:r>
        <w:t>скоротити окремі види ресурсів.</w:t>
      </w:r>
    </w:p>
    <w:p w14:paraId="72DDCDCE" w14:textId="77777777" w:rsidR="00534C65" w:rsidRDefault="00534C65">
      <w:pPr>
        <w:rPr>
          <w:ins w:id="82" w:author="Hewston Fox" w:date="2021-06-12T23:10:00Z"/>
          <w:rFonts w:ascii="Times New Roman" w:eastAsiaTheme="minorEastAsia" w:hAnsi="Times New Roman" w:cs="Times New Roman"/>
          <w:b/>
          <w:color w:val="000000" w:themeColor="text1"/>
          <w:spacing w:val="15"/>
          <w:sz w:val="28"/>
          <w:szCs w:val="28"/>
          <w:lang w:val="uk-UA"/>
        </w:rPr>
      </w:pPr>
      <w:bookmarkStart w:id="83" w:name="_Toc74067614"/>
      <w:ins w:id="84" w:author="Hewston Fox" w:date="2021-06-12T23:10:00Z">
        <w:r>
          <w:br w:type="page"/>
        </w:r>
      </w:ins>
    </w:p>
    <w:p w14:paraId="53631D57" w14:textId="7AF70DEA" w:rsidR="00DD047A" w:rsidRDefault="00DD047A" w:rsidP="00DD047A">
      <w:pPr>
        <w:pStyle w:val="a2"/>
      </w:pPr>
      <w:r>
        <w:lastRenderedPageBreak/>
        <w:t>Висновок</w:t>
      </w:r>
      <w:bookmarkEnd w:id="83"/>
    </w:p>
    <w:p w14:paraId="1C69688D" w14:textId="77777777" w:rsidR="00DD047A" w:rsidRDefault="00DD047A" w:rsidP="00DD047A">
      <w:pPr>
        <w:pStyle w:val="af"/>
      </w:pPr>
      <w:r>
        <w:t>Трудомісткість проекту 357 годин.</w:t>
      </w:r>
    </w:p>
    <w:p w14:paraId="12DCA9D0" w14:textId="77777777" w:rsidR="00DD047A" w:rsidRDefault="00DD047A" w:rsidP="00DD047A">
      <w:pPr>
        <w:pStyle w:val="af"/>
      </w:pPr>
      <w:r>
        <w:t>Кількість виконавців 1 особа.</w:t>
      </w:r>
    </w:p>
    <w:p w14:paraId="366B5A11" w14:textId="77777777" w:rsidR="00DD047A" w:rsidRDefault="00DD047A" w:rsidP="00DD047A">
      <w:pPr>
        <w:pStyle w:val="af"/>
      </w:pPr>
      <w:r>
        <w:t>Кошторисна вартість розробки при замовленні 1 шт. 80325 грн.</w:t>
      </w:r>
    </w:p>
    <w:p w14:paraId="4F6B1F48" w14:textId="77777777" w:rsidR="00DD047A" w:rsidRDefault="00DD047A" w:rsidP="00DD047A">
      <w:pPr>
        <w:pStyle w:val="af"/>
      </w:pPr>
      <w:r>
        <w:t>Кошторисна вартість розробки при замовленні 1000 шт. 112453 грн.</w:t>
      </w:r>
    </w:p>
    <w:p w14:paraId="5B9BF694" w14:textId="77777777" w:rsidR="00DD047A" w:rsidRDefault="00DD047A" w:rsidP="00DD047A">
      <w:pPr>
        <w:pStyle w:val="af"/>
      </w:pPr>
      <w:r>
        <w:t>Ціна програмного продукту (без ПДВ) 108438,75 грн. при замовленні 1</w:t>
      </w:r>
      <w:del w:id="85" w:author="Hewston Fox" w:date="2021-06-12T23:10:00Z">
        <w:r w:rsidDel="00534C65">
          <w:delText xml:space="preserve"> </w:delText>
        </w:r>
      </w:del>
      <w:r>
        <w:t>шт.</w:t>
      </w:r>
    </w:p>
    <w:p w14:paraId="094F7B6A" w14:textId="77777777" w:rsidR="00DD047A" w:rsidRDefault="00DD047A" w:rsidP="00DD047A">
      <w:pPr>
        <w:pStyle w:val="af"/>
      </w:pPr>
      <w:r>
        <w:t>Ціна програмного продукту (без ПДВ) 151,81 грн. при замовленні 1000 шт.</w:t>
      </w:r>
    </w:p>
    <w:p w14:paraId="493E3759" w14:textId="77777777" w:rsidR="00DD047A" w:rsidRDefault="00DD047A" w:rsidP="00DD047A">
      <w:pPr>
        <w:pStyle w:val="af"/>
      </w:pPr>
      <w:r>
        <w:t>Точка беззбитковості 671 шт. при ціні 151,81 грн.</w:t>
      </w:r>
    </w:p>
    <w:p w14:paraId="72DE20C1" w14:textId="77777777" w:rsidR="00DD047A" w:rsidRDefault="00DD047A" w:rsidP="00DD047A">
      <w:pPr>
        <w:pStyle w:val="af"/>
      </w:pPr>
      <w:r>
        <w:t>Точка беззбитковості 914 шт. при ціні 120 грн.</w:t>
      </w:r>
    </w:p>
    <w:p w14:paraId="4E9B7AA2" w14:textId="77777777" w:rsidR="00F940E9" w:rsidRDefault="00F940E9">
      <w:pPr>
        <w:rPr>
          <w:rFonts w:ascii="Times New Roman" w:hAnsi="Times New Roman" w:cs="Times New Roman"/>
          <w:sz w:val="28"/>
          <w:szCs w:val="28"/>
        </w:rPr>
      </w:pPr>
      <w:r>
        <w:br w:type="page"/>
      </w:r>
    </w:p>
    <w:p w14:paraId="3DBC6FB2" w14:textId="77777777" w:rsidR="00DD047A" w:rsidRDefault="005F5A86" w:rsidP="00F940E9">
      <w:pPr>
        <w:pStyle w:val="a1"/>
      </w:pPr>
      <w:bookmarkStart w:id="86" w:name="_Toc74067615"/>
      <w:r>
        <w:lastRenderedPageBreak/>
        <w:t>Охорона праці та навколишнього середовища</w:t>
      </w:r>
      <w:bookmarkEnd w:id="86"/>
    </w:p>
    <w:p w14:paraId="0115C726" w14:textId="77777777" w:rsidR="00F940E9" w:rsidRDefault="00F940E9" w:rsidP="00F940E9">
      <w:pPr>
        <w:pStyle w:val="a2"/>
      </w:pPr>
      <w:bookmarkStart w:id="87" w:name="_Toc74067616"/>
      <w:r w:rsidRPr="00F940E9">
        <w:t>Загальні положення охорони праці</w:t>
      </w:r>
      <w:bookmarkEnd w:id="87"/>
    </w:p>
    <w:p w14:paraId="3B85BB38" w14:textId="77777777" w:rsidR="00B04CCA" w:rsidRDefault="00B04CCA" w:rsidP="00B04CCA">
      <w:pPr>
        <w:pStyle w:val="af"/>
      </w:pPr>
      <w:r>
        <w:t xml:space="preserve">У даному розділі було розглянуто загальні положення з охорони праці та її основного завдання по забезпеченню безпечних та нешкідливих умов праці. </w:t>
      </w:r>
    </w:p>
    <w:p w14:paraId="146C38F3" w14:textId="77777777" w:rsidR="00B04CCA" w:rsidRDefault="00B04CCA" w:rsidP="00B04CCA">
      <w:pPr>
        <w:pStyle w:val="af"/>
      </w:pPr>
      <w:r>
        <w:t xml:space="preserve">В цьому розділі по охороні праці було розпочато з аналізу небезпечних та шкідливих чинників, які можуть діяти на техніка-програміста відповідно до класифікації шкідливих та небезпечних виробничих факторів, наведеної в </w:t>
      </w:r>
      <w:r w:rsidR="00315C6C">
        <w:t>ГОСТ </w:t>
      </w:r>
      <w:r>
        <w:t>12.0.003-74 ССБТ «</w:t>
      </w:r>
      <w:r w:rsidRPr="00E42BFF">
        <w:t xml:space="preserve">Вредные и опасные производственные факторы. </w:t>
      </w:r>
      <w:r w:rsidRPr="005623E0">
        <w:rPr>
          <w:lang w:val="ru-RU"/>
        </w:rPr>
        <w:t>Классификация</w:t>
      </w:r>
      <w:r>
        <w:t xml:space="preserve">», ці фактори і джерела їх виникнення перелічені у таблиці 6.1. </w:t>
      </w:r>
    </w:p>
    <w:p w14:paraId="16D18CE9" w14:textId="77777777" w:rsidR="00F940E9" w:rsidRDefault="00B04CCA" w:rsidP="00B04CCA">
      <w:pPr>
        <w:pStyle w:val="af"/>
      </w:pPr>
      <w:r>
        <w:t>Відомо, що одним із принципових напрямків захисту від дії шкідливих та небезпечних факторів виробничого середовища є нормування за відповідними нормативно-технічними актами, тому надалі для кожного з приведених у таблиці 6.1 виробничих факторів указано нормативні регламентуючі документи, джерела виникнення.</w:t>
      </w:r>
    </w:p>
    <w:p w14:paraId="001776D4" w14:textId="77777777" w:rsidR="00B04CCA" w:rsidRDefault="00B04CCA" w:rsidP="00B04CCA">
      <w:pPr>
        <w:pStyle w:val="af"/>
      </w:pPr>
    </w:p>
    <w:p w14:paraId="1F364EA0" w14:textId="77777777" w:rsidR="001D4B0A" w:rsidRDefault="001D4B0A" w:rsidP="00B04CCA">
      <w:pPr>
        <w:pStyle w:val="af"/>
      </w:pPr>
      <w:r w:rsidRPr="001D4B0A">
        <w:t>Таблиця 6.1 – Шкідливі і небезпечні фактори виробничого середовища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7"/>
        <w:gridCol w:w="3941"/>
        <w:gridCol w:w="2919"/>
        <w:gridCol w:w="1929"/>
      </w:tblGrid>
      <w:tr w:rsidR="00B04CCA" w:rsidRPr="00D16319" w14:paraId="58C970C2" w14:textId="77777777" w:rsidTr="00531853">
        <w:trPr>
          <w:trHeight w:val="839"/>
        </w:trPr>
        <w:tc>
          <w:tcPr>
            <w:tcW w:w="567" w:type="dxa"/>
          </w:tcPr>
          <w:p w14:paraId="01731F08"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п/п</w:t>
            </w:r>
          </w:p>
        </w:tc>
        <w:tc>
          <w:tcPr>
            <w:tcW w:w="3941" w:type="dxa"/>
          </w:tcPr>
          <w:p w14:paraId="387A1AEC" w14:textId="77777777" w:rsidR="00B04CCA" w:rsidRPr="00FA4BF7" w:rsidRDefault="004B74BA" w:rsidP="00DE7B16">
            <w:pPr>
              <w:tabs>
                <w:tab w:val="left" w:pos="3156"/>
              </w:tabs>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Назва фактору</w:t>
            </w:r>
          </w:p>
        </w:tc>
        <w:tc>
          <w:tcPr>
            <w:tcW w:w="2919" w:type="dxa"/>
          </w:tcPr>
          <w:p w14:paraId="3F679F3C"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Джерела виникнення</w:t>
            </w:r>
          </w:p>
          <w:p w14:paraId="05549B64"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p>
        </w:tc>
        <w:tc>
          <w:tcPr>
            <w:tcW w:w="1929" w:type="dxa"/>
          </w:tcPr>
          <w:p w14:paraId="19D9EF9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bCs/>
                <w:sz w:val="24"/>
                <w:szCs w:val="26"/>
                <w:lang w:val="uk-UA" w:eastAsia="ru-RU"/>
              </w:rPr>
              <w:t>Регламентуючі документи</w:t>
            </w:r>
          </w:p>
        </w:tc>
      </w:tr>
      <w:tr w:rsidR="00B04CCA" w:rsidRPr="00D16319" w14:paraId="40B5EB02" w14:textId="77777777" w:rsidTr="00531853">
        <w:trPr>
          <w:trHeight w:val="205"/>
        </w:trPr>
        <w:tc>
          <w:tcPr>
            <w:tcW w:w="567" w:type="dxa"/>
          </w:tcPr>
          <w:p w14:paraId="42F7BAD0"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14:paraId="34C68C77"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2919" w:type="dxa"/>
          </w:tcPr>
          <w:p w14:paraId="40076EF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1929" w:type="dxa"/>
          </w:tcPr>
          <w:p w14:paraId="783913B4"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r>
      <w:tr w:rsidR="00B04CCA" w:rsidRPr="00D16319" w14:paraId="72C48474" w14:textId="77777777" w:rsidTr="00531853">
        <w:trPr>
          <w:trHeight w:val="205"/>
        </w:trPr>
        <w:tc>
          <w:tcPr>
            <w:tcW w:w="567" w:type="dxa"/>
          </w:tcPr>
          <w:p w14:paraId="1E058711"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14:paraId="551B5AC3"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Незадовільне освітлення</w:t>
            </w:r>
          </w:p>
        </w:tc>
        <w:tc>
          <w:tcPr>
            <w:tcW w:w="2919" w:type="dxa"/>
            <w:vAlign w:val="center"/>
          </w:tcPr>
          <w:p w14:paraId="1575BE8A"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Нераціональна організація освітлення та робочих місць</w:t>
            </w:r>
          </w:p>
        </w:tc>
        <w:tc>
          <w:tcPr>
            <w:tcW w:w="1929" w:type="dxa"/>
            <w:vAlign w:val="center"/>
          </w:tcPr>
          <w:p w14:paraId="611B637C"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ДБН В.2.5-28-06</w:t>
            </w:r>
          </w:p>
        </w:tc>
      </w:tr>
      <w:tr w:rsidR="00B04CCA" w:rsidRPr="00D16319" w14:paraId="4D0F60EB" w14:textId="77777777" w:rsidTr="00531853">
        <w:trPr>
          <w:trHeight w:val="205"/>
        </w:trPr>
        <w:tc>
          <w:tcPr>
            <w:tcW w:w="567" w:type="dxa"/>
          </w:tcPr>
          <w:p w14:paraId="781A525E"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3941" w:type="dxa"/>
          </w:tcPr>
          <w:p w14:paraId="24D6E6A6"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Несприятливі метеорологічні умови:</w:t>
            </w:r>
          </w:p>
          <w:p w14:paraId="635B239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-температура повітря</w:t>
            </w:r>
          </w:p>
          <w:p w14:paraId="3A70C43A"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-відносна волога</w:t>
            </w:r>
          </w:p>
          <w:p w14:paraId="1324A849"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-швидкість руху повітря</w:t>
            </w:r>
          </w:p>
        </w:tc>
        <w:tc>
          <w:tcPr>
            <w:tcW w:w="2919" w:type="dxa"/>
            <w:vAlign w:val="center"/>
          </w:tcPr>
          <w:p w14:paraId="0058A961"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Неефективна робота системи вентиляції та обігріву</w:t>
            </w:r>
          </w:p>
        </w:tc>
        <w:tc>
          <w:tcPr>
            <w:tcW w:w="1929" w:type="dxa"/>
            <w:vAlign w:val="center"/>
          </w:tcPr>
          <w:p w14:paraId="64668BD5"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12.1.005-88</w:t>
            </w:r>
          </w:p>
        </w:tc>
      </w:tr>
      <w:tr w:rsidR="00B04CCA" w:rsidRPr="00D16319" w14:paraId="4A46DCDD" w14:textId="77777777" w:rsidTr="00531853">
        <w:trPr>
          <w:trHeight w:val="205"/>
        </w:trPr>
        <w:tc>
          <w:tcPr>
            <w:tcW w:w="567" w:type="dxa"/>
          </w:tcPr>
          <w:p w14:paraId="6205E6DE"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3941" w:type="dxa"/>
          </w:tcPr>
          <w:p w14:paraId="1776C82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Підвищений рівень шуму</w:t>
            </w:r>
          </w:p>
        </w:tc>
        <w:tc>
          <w:tcPr>
            <w:tcW w:w="2919" w:type="dxa"/>
            <w:vAlign w:val="center"/>
          </w:tcPr>
          <w:p w14:paraId="42E8B95C"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14:paraId="751BE5AC"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12.1.003-83, ДСанПіН 3.3.2-007-98</w:t>
            </w:r>
          </w:p>
        </w:tc>
      </w:tr>
      <w:tr w:rsidR="00B04CCA" w:rsidRPr="00D16319" w14:paraId="1033C9F5" w14:textId="77777777" w:rsidTr="00531853">
        <w:trPr>
          <w:trHeight w:val="205"/>
        </w:trPr>
        <w:tc>
          <w:tcPr>
            <w:tcW w:w="567" w:type="dxa"/>
          </w:tcPr>
          <w:p w14:paraId="1B93DAFC"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c>
          <w:tcPr>
            <w:tcW w:w="3941" w:type="dxa"/>
          </w:tcPr>
          <w:p w14:paraId="1244C11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Вібрація</w:t>
            </w:r>
          </w:p>
        </w:tc>
        <w:tc>
          <w:tcPr>
            <w:tcW w:w="2919" w:type="dxa"/>
            <w:vAlign w:val="center"/>
          </w:tcPr>
          <w:p w14:paraId="72AFD356"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14:paraId="5E4B777C"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12.1.012-90, ДСанПіН 3.3.2-007-98</w:t>
            </w:r>
          </w:p>
        </w:tc>
      </w:tr>
      <w:tr w:rsidR="00B04CCA" w:rsidRPr="00D16319" w14:paraId="7434CC1C" w14:textId="77777777" w:rsidTr="00531853">
        <w:trPr>
          <w:trHeight w:val="205"/>
        </w:trPr>
        <w:tc>
          <w:tcPr>
            <w:tcW w:w="567" w:type="dxa"/>
          </w:tcPr>
          <w:p w14:paraId="2DD783C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5</w:t>
            </w:r>
          </w:p>
        </w:tc>
        <w:tc>
          <w:tcPr>
            <w:tcW w:w="3941" w:type="dxa"/>
          </w:tcPr>
          <w:p w14:paraId="3FE7904F" w14:textId="77777777" w:rsidR="00B04CCA" w:rsidRPr="00FA4BF7" w:rsidRDefault="004B74BA" w:rsidP="00DE7B16">
            <w:pPr>
              <w:spacing w:after="0" w:line="240" w:lineRule="auto"/>
              <w:rPr>
                <w:rFonts w:ascii="Times New Roman" w:hAnsi="Times New Roman"/>
                <w:sz w:val="24"/>
                <w:szCs w:val="26"/>
                <w:lang w:val="uk-UA" w:eastAsia="ru-RU"/>
              </w:rPr>
            </w:pPr>
            <w:r>
              <w:rPr>
                <w:rFonts w:ascii="Times New Roman" w:hAnsi="Times New Roman"/>
                <w:sz w:val="24"/>
                <w:szCs w:val="26"/>
                <w:lang w:val="uk-UA" w:eastAsia="ru-RU"/>
              </w:rPr>
              <w:t>Підвищений рівень електро</w:t>
            </w:r>
            <w:r w:rsidR="00B04CCA" w:rsidRPr="00FA4BF7">
              <w:rPr>
                <w:rFonts w:ascii="Times New Roman" w:hAnsi="Times New Roman"/>
                <w:sz w:val="24"/>
                <w:szCs w:val="26"/>
                <w:lang w:val="uk-UA" w:eastAsia="ru-RU"/>
              </w:rPr>
              <w:t>магнітних випромінювань</w:t>
            </w:r>
          </w:p>
        </w:tc>
        <w:tc>
          <w:tcPr>
            <w:tcW w:w="2919" w:type="dxa"/>
            <w:vAlign w:val="center"/>
          </w:tcPr>
          <w:p w14:paraId="3197FBD2"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Монітор</w:t>
            </w:r>
          </w:p>
        </w:tc>
        <w:tc>
          <w:tcPr>
            <w:tcW w:w="1929" w:type="dxa"/>
            <w:vAlign w:val="center"/>
          </w:tcPr>
          <w:p w14:paraId="2EA467F4"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12.1.006-84, ДСанПіН 3.3.2-007-98</w:t>
            </w:r>
          </w:p>
        </w:tc>
      </w:tr>
    </w:tbl>
    <w:p w14:paraId="28875186" w14:textId="77777777" w:rsidR="00B04CCA" w:rsidRDefault="00B04CCA" w:rsidP="00B04CCA">
      <w:pPr>
        <w:pStyle w:val="af"/>
      </w:pPr>
    </w:p>
    <w:p w14:paraId="6A4F4530" w14:textId="77777777" w:rsidR="00531853" w:rsidRDefault="00531853" w:rsidP="00531853">
      <w:pPr>
        <w:pStyle w:val="af"/>
      </w:pPr>
      <w:r>
        <w:lastRenderedPageBreak/>
        <w:t>Організація робочого місця передбачає:</w:t>
      </w:r>
    </w:p>
    <w:p w14:paraId="7E1E3586" w14:textId="77777777" w:rsidR="00531853" w:rsidRDefault="00531853" w:rsidP="00531853">
      <w:pPr>
        <w:pStyle w:val="a4"/>
      </w:pPr>
      <w:r>
        <w:t>правильне розміщення робочого місця у виробничому приміщенні;</w:t>
      </w:r>
    </w:p>
    <w:p w14:paraId="67F855E1" w14:textId="77777777" w:rsidR="00531853" w:rsidRDefault="00531853" w:rsidP="00531853">
      <w:pPr>
        <w:pStyle w:val="a4"/>
      </w:pPr>
      <w:r>
        <w:t>вибір ергономічно-обґрунтованого положення тіла з врахуванням його індивідуальних характеристик;</w:t>
      </w:r>
    </w:p>
    <w:p w14:paraId="3D0390D9" w14:textId="77777777" w:rsidR="00531853" w:rsidRDefault="00531853" w:rsidP="00531853">
      <w:pPr>
        <w:pStyle w:val="a4"/>
      </w:pPr>
      <w:r>
        <w:t>вибір ергономічно-обґрунтованих меблів;</w:t>
      </w:r>
    </w:p>
    <w:p w14:paraId="4CD8B530" w14:textId="77777777" w:rsidR="00531853" w:rsidRDefault="00531853" w:rsidP="00531853">
      <w:pPr>
        <w:pStyle w:val="a4"/>
      </w:pPr>
      <w:r>
        <w:t>раціональну розстановку обладнання на робочому місці;</w:t>
      </w:r>
    </w:p>
    <w:p w14:paraId="30ABE2E8" w14:textId="77777777" w:rsidR="00531853" w:rsidRDefault="00531853" w:rsidP="00531853">
      <w:pPr>
        <w:pStyle w:val="a4"/>
      </w:pPr>
      <w:r>
        <w:t>урахування характеру та особливостей трудової діяльності.</w:t>
      </w:r>
    </w:p>
    <w:p w14:paraId="4D2CAA68" w14:textId="77777777" w:rsidR="00531853" w:rsidRPr="002B552F" w:rsidRDefault="00531853" w:rsidP="00531853">
      <w:pPr>
        <w:pStyle w:val="af"/>
      </w:pPr>
      <w:r>
        <w:t xml:space="preserve">Наявність шкідливих чинників приводить до виникнення необхідності </w:t>
      </w:r>
      <w:r w:rsidRPr="00531853">
        <w:t>вирішувати задачі по забезпеченню виробничої безпеки при</w:t>
      </w:r>
      <w:r>
        <w:t xml:space="preserve"> розробці «</w:t>
      </w:r>
      <w:r>
        <w:rPr>
          <w:lang w:val="en-US"/>
        </w:rPr>
        <w:t>Keyword</w:t>
      </w:r>
      <w:r w:rsidRPr="00531853">
        <w:t xml:space="preserve"> </w:t>
      </w:r>
      <w:r>
        <w:rPr>
          <w:lang w:val="en-US"/>
        </w:rPr>
        <w:t>Binder</w:t>
      </w:r>
      <w:r w:rsidRPr="00531853">
        <w:t xml:space="preserve"> </w:t>
      </w:r>
      <w:r>
        <w:rPr>
          <w:lang w:val="en-US"/>
        </w:rPr>
        <w:t>Bot</w:t>
      </w:r>
      <w:r>
        <w:t>»</w:t>
      </w:r>
      <w:r w:rsidR="008F3A22" w:rsidRPr="002B552F">
        <w:t>.</w:t>
      </w:r>
    </w:p>
    <w:p w14:paraId="4592469A" w14:textId="77777777" w:rsidR="00F940E9" w:rsidRDefault="00F940E9" w:rsidP="00DE7B16">
      <w:pPr>
        <w:pStyle w:val="a2"/>
      </w:pPr>
      <w:bookmarkStart w:id="88" w:name="_Toc74067617"/>
      <w:r w:rsidRPr="00F940E9">
        <w:t>Аналіз умов праці</w:t>
      </w:r>
      <w:bookmarkEnd w:id="88"/>
    </w:p>
    <w:p w14:paraId="17AB4E3A" w14:textId="77777777" w:rsidR="00F940E9" w:rsidRDefault="00F940E9" w:rsidP="00F940E9">
      <w:pPr>
        <w:pStyle w:val="a3"/>
      </w:pPr>
      <w:bookmarkStart w:id="89" w:name="_Toc74067618"/>
      <w:r w:rsidRPr="00F940E9">
        <w:t>Вимоги до приміщення при експлуатації ПК</w:t>
      </w:r>
      <w:bookmarkEnd w:id="89"/>
    </w:p>
    <w:p w14:paraId="21E4B71A" w14:textId="77777777" w:rsidR="002B552F" w:rsidRDefault="002B552F" w:rsidP="002B552F">
      <w:pPr>
        <w:pStyle w:val="af"/>
      </w:pPr>
      <w:r>
        <w:t>Аналіз умов праці починається з опису виробничого приміщення.</w:t>
      </w:r>
    </w:p>
    <w:p w14:paraId="5E51247B" w14:textId="77777777" w:rsidR="002B552F" w:rsidRPr="008D7790" w:rsidRDefault="002B552F" w:rsidP="002B552F">
      <w:pPr>
        <w:pStyle w:val="af"/>
        <w:rPr>
          <w:lang w:val="ru-RU"/>
        </w:rPr>
      </w:pPr>
      <w:r>
        <w:t xml:space="preserve">Робота виконувалась </w:t>
      </w:r>
      <w:r w:rsidR="008D7790" w:rsidRPr="008D7790">
        <w:t>в лабораторії №42 Відокремленого структурного підрозділу «Харківський комп’ютерно-т</w:t>
      </w:r>
      <w:r w:rsidR="008D7790">
        <w:t>ехнологічний фаховий коледж НТУ </w:t>
      </w:r>
      <w:r w:rsidR="008D7790" w:rsidRPr="008D7790">
        <w:t>«ХПІ»</w:t>
      </w:r>
      <w:r w:rsidR="008D7790" w:rsidRPr="008D7790">
        <w:rPr>
          <w:lang w:val="ru-RU"/>
        </w:rPr>
        <w:t>.</w:t>
      </w:r>
    </w:p>
    <w:p w14:paraId="69F159D3" w14:textId="77777777" w:rsidR="00F940E9" w:rsidRDefault="002B552F" w:rsidP="002B552F">
      <w:pPr>
        <w:pStyle w:val="af"/>
      </w:pPr>
      <w:r>
        <w:t>Загальна характеристика офісного приміщення наведена у таблиці 6.2.</w:t>
      </w:r>
    </w:p>
    <w:p w14:paraId="6B0FD701" w14:textId="77777777" w:rsidR="002B552F" w:rsidRDefault="002B552F" w:rsidP="002B552F">
      <w:pPr>
        <w:pStyle w:val="af"/>
      </w:pPr>
    </w:p>
    <w:p w14:paraId="59B83C05" w14:textId="77777777" w:rsidR="005B6718" w:rsidRDefault="005B6718" w:rsidP="005B6718">
      <w:pPr>
        <w:pStyle w:val="af"/>
      </w:pPr>
      <w:r w:rsidRPr="00E00090">
        <w:t>Таблиця 6.2 – Загальна характеристика офісного приміщення</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14:paraId="74D2F6E1" w14:textId="77777777" w:rsidTr="001228AE">
        <w:trPr>
          <w:trHeight w:val="874"/>
        </w:trPr>
        <w:tc>
          <w:tcPr>
            <w:tcW w:w="880" w:type="dxa"/>
            <w:vAlign w:val="center"/>
          </w:tcPr>
          <w:p w14:paraId="0BE372FF"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№п/п</w:t>
            </w:r>
          </w:p>
        </w:tc>
        <w:tc>
          <w:tcPr>
            <w:tcW w:w="1985" w:type="dxa"/>
            <w:vAlign w:val="center"/>
          </w:tcPr>
          <w:p w14:paraId="2FBF58AF"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Показник</w:t>
            </w:r>
          </w:p>
        </w:tc>
        <w:tc>
          <w:tcPr>
            <w:tcW w:w="1842" w:type="dxa"/>
            <w:vAlign w:val="center"/>
          </w:tcPr>
          <w:p w14:paraId="5ABA0651" w14:textId="77777777" w:rsidR="00E00090" w:rsidRPr="00E00090" w:rsidRDefault="00E00090" w:rsidP="00E00090">
            <w:pPr>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Його призначення</w:t>
            </w:r>
          </w:p>
        </w:tc>
        <w:tc>
          <w:tcPr>
            <w:tcW w:w="3232" w:type="dxa"/>
            <w:vAlign w:val="center"/>
          </w:tcPr>
          <w:p w14:paraId="2D913BFA"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Критерій (обґрунтування вибору)</w:t>
            </w:r>
          </w:p>
        </w:tc>
        <w:tc>
          <w:tcPr>
            <w:tcW w:w="2126" w:type="dxa"/>
            <w:vAlign w:val="center"/>
          </w:tcPr>
          <w:p w14:paraId="37B6A489"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Регламентуючі документи</w:t>
            </w:r>
          </w:p>
        </w:tc>
      </w:tr>
      <w:tr w:rsidR="00E00090" w:rsidRPr="00EB6ED9" w14:paraId="75963241" w14:textId="77777777" w:rsidTr="00E00090">
        <w:trPr>
          <w:trHeight w:val="164"/>
        </w:trPr>
        <w:tc>
          <w:tcPr>
            <w:tcW w:w="880" w:type="dxa"/>
          </w:tcPr>
          <w:p w14:paraId="5C561125"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14:paraId="6CDC9892"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842" w:type="dxa"/>
            <w:vAlign w:val="center"/>
          </w:tcPr>
          <w:p w14:paraId="65D61AF6"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3232" w:type="dxa"/>
            <w:vAlign w:val="center"/>
          </w:tcPr>
          <w:p w14:paraId="61D54E5E"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2126" w:type="dxa"/>
            <w:vAlign w:val="center"/>
          </w:tcPr>
          <w:p w14:paraId="4F2C67C8"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r>
      <w:tr w:rsidR="00E00090" w:rsidRPr="00EB6ED9" w14:paraId="4248A27B" w14:textId="77777777" w:rsidTr="00D528B5">
        <w:trPr>
          <w:trHeight w:val="848"/>
        </w:trPr>
        <w:tc>
          <w:tcPr>
            <w:tcW w:w="880" w:type="dxa"/>
            <w:vAlign w:val="center"/>
          </w:tcPr>
          <w:p w14:paraId="1E12D636"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14:paraId="53B08CFD"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Габарити приміщення, кількість робочих місць</w:t>
            </w:r>
          </w:p>
        </w:tc>
        <w:tc>
          <w:tcPr>
            <w:tcW w:w="1842" w:type="dxa"/>
            <w:vAlign w:val="center"/>
          </w:tcPr>
          <w:p w14:paraId="371DA8AB" w14:textId="77777777" w:rsidR="00E00090" w:rsidRPr="00E00090" w:rsidRDefault="00E00090" w:rsidP="00DE7B16">
            <w:pPr>
              <w:spacing w:after="0" w:line="240" w:lineRule="auto"/>
              <w:jc w:val="center"/>
              <w:rPr>
                <w:rFonts w:ascii="Times New Roman" w:hAnsi="Times New Roman"/>
                <w:sz w:val="24"/>
                <w:szCs w:val="24"/>
                <w:lang w:val="uk-UA" w:eastAsia="ru-RU"/>
              </w:rPr>
            </w:pPr>
            <w:smartTag w:uri="urn:schemas-microsoft-com:office:smarttags" w:element="metricconverter">
              <w:smartTagPr>
                <w:attr w:name="ProductID" w:val="42 кв. м"/>
              </w:smartTagPr>
              <w:r w:rsidRPr="00E00090">
                <w:rPr>
                  <w:rFonts w:ascii="Times New Roman" w:hAnsi="Times New Roman"/>
                  <w:sz w:val="24"/>
                  <w:szCs w:val="24"/>
                  <w:lang w:val="uk-UA" w:eastAsia="ru-RU"/>
                </w:rPr>
                <w:t>42 кв. м</w:t>
              </w:r>
            </w:smartTag>
            <w:r w:rsidRPr="00E00090">
              <w:rPr>
                <w:rFonts w:ascii="Times New Roman" w:hAnsi="Times New Roman"/>
                <w:sz w:val="24"/>
                <w:szCs w:val="24"/>
                <w:lang w:val="uk-UA" w:eastAsia="ru-RU"/>
              </w:rPr>
              <w:t>, 10 робочих місць</w:t>
            </w:r>
          </w:p>
        </w:tc>
        <w:tc>
          <w:tcPr>
            <w:tcW w:w="3232" w:type="dxa"/>
            <w:vAlign w:val="center"/>
          </w:tcPr>
          <w:p w14:paraId="07DC6B09"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норма площі – не менш 6м</w:t>
            </w:r>
            <w:r w:rsidRPr="00E00090">
              <w:rPr>
                <w:rFonts w:ascii="Times New Roman" w:hAnsi="Times New Roman"/>
                <w:sz w:val="24"/>
                <w:szCs w:val="24"/>
                <w:vertAlign w:val="superscript"/>
                <w:lang w:val="uk-UA" w:eastAsia="ru-RU"/>
              </w:rPr>
              <w:t>2</w:t>
            </w:r>
            <w:r w:rsidRPr="00E00090">
              <w:rPr>
                <w:rFonts w:ascii="Times New Roman" w:hAnsi="Times New Roman"/>
                <w:sz w:val="24"/>
                <w:szCs w:val="24"/>
                <w:lang w:val="uk-UA" w:eastAsia="ru-RU"/>
              </w:rPr>
              <w:t xml:space="preserve"> на людину, не відповідають нормативним вимогам</w:t>
            </w:r>
          </w:p>
        </w:tc>
        <w:tc>
          <w:tcPr>
            <w:tcW w:w="2126" w:type="dxa"/>
            <w:vAlign w:val="center"/>
          </w:tcPr>
          <w:p w14:paraId="2E02F39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НПАОП 0.00-1.28-2010</w:t>
            </w:r>
          </w:p>
        </w:tc>
      </w:tr>
      <w:tr w:rsidR="00E00090" w:rsidRPr="00EB6ED9" w14:paraId="6FEC47AF" w14:textId="77777777" w:rsidTr="00D528B5">
        <w:trPr>
          <w:trHeight w:val="595"/>
        </w:trPr>
        <w:tc>
          <w:tcPr>
            <w:tcW w:w="880" w:type="dxa"/>
            <w:vAlign w:val="center"/>
          </w:tcPr>
          <w:p w14:paraId="778E175B"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985" w:type="dxa"/>
            <w:vAlign w:val="center"/>
          </w:tcPr>
          <w:p w14:paraId="2122F3A0"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Поверх, поверховість будівлі</w:t>
            </w:r>
          </w:p>
        </w:tc>
        <w:tc>
          <w:tcPr>
            <w:tcW w:w="1842" w:type="dxa"/>
            <w:vAlign w:val="center"/>
          </w:tcPr>
          <w:p w14:paraId="54E8F473"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 поверх,</w:t>
            </w:r>
          </w:p>
          <w:p w14:paraId="07F6C9E1"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 поверхи</w:t>
            </w:r>
          </w:p>
        </w:tc>
        <w:tc>
          <w:tcPr>
            <w:tcW w:w="3232" w:type="dxa"/>
            <w:vAlign w:val="center"/>
          </w:tcPr>
          <w:p w14:paraId="21AB7802"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Відповідає будівельним проектам</w:t>
            </w:r>
          </w:p>
        </w:tc>
        <w:tc>
          <w:tcPr>
            <w:tcW w:w="2126" w:type="dxa"/>
            <w:vAlign w:val="center"/>
          </w:tcPr>
          <w:p w14:paraId="4A27B234"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СНиП 2.09.02-85, НПАОП 0.00-1.28-2010</w:t>
            </w:r>
          </w:p>
        </w:tc>
      </w:tr>
      <w:tr w:rsidR="00E00090" w:rsidRPr="00EB6ED9" w14:paraId="536719FD" w14:textId="77777777" w:rsidTr="005B6718">
        <w:trPr>
          <w:trHeight w:val="972"/>
        </w:trPr>
        <w:tc>
          <w:tcPr>
            <w:tcW w:w="880" w:type="dxa"/>
            <w:vAlign w:val="center"/>
          </w:tcPr>
          <w:p w14:paraId="5686F9C3"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1985" w:type="dxa"/>
            <w:vAlign w:val="center"/>
          </w:tcPr>
          <w:p w14:paraId="13288AFB"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природного освітлення, азимут</w:t>
            </w:r>
          </w:p>
        </w:tc>
        <w:tc>
          <w:tcPr>
            <w:tcW w:w="1842" w:type="dxa"/>
            <w:vAlign w:val="center"/>
          </w:tcPr>
          <w:p w14:paraId="15686A32"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Одностороннє бокове, південний схід</w:t>
            </w:r>
          </w:p>
        </w:tc>
        <w:tc>
          <w:tcPr>
            <w:tcW w:w="3232" w:type="dxa"/>
            <w:vAlign w:val="center"/>
          </w:tcPr>
          <w:p w14:paraId="61BEBDAE"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w:t>
            </w:r>
            <w:r w:rsidRPr="00E00090">
              <w:rPr>
                <w:rFonts w:ascii="Times New Roman" w:hAnsi="Times New Roman"/>
                <w:spacing w:val="-6"/>
                <w:sz w:val="24"/>
                <w:szCs w:val="24"/>
                <w:lang w:val="uk-UA" w:eastAsia="ru-RU"/>
              </w:rPr>
              <w:t>бота з документами,</w:t>
            </w:r>
            <w:r w:rsidRPr="00E00090">
              <w:rPr>
                <w:rFonts w:ascii="Times New Roman" w:hAnsi="Times New Roman"/>
                <w:sz w:val="24"/>
                <w:szCs w:val="24"/>
                <w:lang w:val="uk-UA" w:eastAsia="ru-RU"/>
              </w:rPr>
              <w:t xml:space="preserve"> необхідна увага</w:t>
            </w:r>
          </w:p>
        </w:tc>
        <w:tc>
          <w:tcPr>
            <w:tcW w:w="2126" w:type="dxa"/>
            <w:vAlign w:val="center"/>
          </w:tcPr>
          <w:p w14:paraId="6D7F9AEB"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r w:rsidR="00E00090" w:rsidRPr="00EB6ED9" w14:paraId="2796AA62" w14:textId="77777777" w:rsidTr="005B6718">
        <w:trPr>
          <w:trHeight w:val="956"/>
        </w:trPr>
        <w:tc>
          <w:tcPr>
            <w:tcW w:w="880" w:type="dxa"/>
            <w:vAlign w:val="center"/>
          </w:tcPr>
          <w:p w14:paraId="355CD90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1985" w:type="dxa"/>
            <w:vAlign w:val="center"/>
          </w:tcPr>
          <w:p w14:paraId="45FF8EE8"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штучного освітлення, джерела світла</w:t>
            </w:r>
          </w:p>
        </w:tc>
        <w:tc>
          <w:tcPr>
            <w:tcW w:w="1842" w:type="dxa"/>
            <w:vAlign w:val="center"/>
          </w:tcPr>
          <w:p w14:paraId="781A232F"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Комбіноване, ЛБ-40</w:t>
            </w:r>
          </w:p>
        </w:tc>
        <w:tc>
          <w:tcPr>
            <w:tcW w:w="3232" w:type="dxa"/>
            <w:vAlign w:val="center"/>
          </w:tcPr>
          <w:p w14:paraId="1DC4B82A"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робота з документами, необхідна увага</w:t>
            </w:r>
          </w:p>
        </w:tc>
        <w:tc>
          <w:tcPr>
            <w:tcW w:w="2126" w:type="dxa"/>
            <w:vAlign w:val="center"/>
          </w:tcPr>
          <w:p w14:paraId="1ED9E0E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bl>
    <w:p w14:paraId="5A13339D" w14:textId="77777777" w:rsidR="001228AE" w:rsidRDefault="001228AE" w:rsidP="001228AE">
      <w:pPr>
        <w:pStyle w:val="af"/>
      </w:pPr>
      <w:r w:rsidRPr="001228AE">
        <w:lastRenderedPageBreak/>
        <w:t>Продовження таблиці</w:t>
      </w:r>
      <w:r>
        <w:t xml:space="preserve"> 6.2</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14:paraId="7EEF8529" w14:textId="77777777" w:rsidTr="00E00090">
        <w:trPr>
          <w:trHeight w:val="524"/>
        </w:trPr>
        <w:tc>
          <w:tcPr>
            <w:tcW w:w="880" w:type="dxa"/>
            <w:vAlign w:val="center"/>
          </w:tcPr>
          <w:p w14:paraId="2DAFE8DA"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c>
          <w:tcPr>
            <w:tcW w:w="1985" w:type="dxa"/>
            <w:vAlign w:val="center"/>
          </w:tcPr>
          <w:p w14:paraId="5084AC5D"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приміщення з небезпеки поразки електричним струмом</w:t>
            </w:r>
          </w:p>
        </w:tc>
        <w:tc>
          <w:tcPr>
            <w:tcW w:w="1842" w:type="dxa"/>
            <w:vAlign w:val="center"/>
          </w:tcPr>
          <w:p w14:paraId="0CD55C55"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підвищеної небезпеки</w:t>
            </w:r>
          </w:p>
        </w:tc>
        <w:tc>
          <w:tcPr>
            <w:tcW w:w="3232" w:type="dxa"/>
            <w:vAlign w:val="center"/>
          </w:tcPr>
          <w:p w14:paraId="7043D59C"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існує можливість одночасного дотику людини до тих металоконструкцій будівель, що мають з’єднання із землею, з одного боку, і до металевих корпусів електрообладнання – з іншого</w:t>
            </w:r>
          </w:p>
        </w:tc>
        <w:tc>
          <w:tcPr>
            <w:tcW w:w="2126" w:type="dxa"/>
            <w:vAlign w:val="center"/>
          </w:tcPr>
          <w:p w14:paraId="7566AC5E"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14:paraId="2D18EA80" w14:textId="77777777" w:rsidTr="00E00090">
        <w:trPr>
          <w:trHeight w:val="524"/>
        </w:trPr>
        <w:tc>
          <w:tcPr>
            <w:tcW w:w="880" w:type="dxa"/>
            <w:vAlign w:val="center"/>
          </w:tcPr>
          <w:p w14:paraId="45D46F34"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6</w:t>
            </w:r>
          </w:p>
        </w:tc>
        <w:tc>
          <w:tcPr>
            <w:tcW w:w="1985" w:type="dxa"/>
            <w:vAlign w:val="center"/>
          </w:tcPr>
          <w:p w14:paraId="01BAFABB"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Категорія приміщення з пожежної небезпеки</w:t>
            </w:r>
          </w:p>
        </w:tc>
        <w:tc>
          <w:tcPr>
            <w:tcW w:w="1842" w:type="dxa"/>
            <w:vAlign w:val="center"/>
          </w:tcPr>
          <w:p w14:paraId="7D318D6E"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В</w:t>
            </w:r>
          </w:p>
        </w:tc>
        <w:tc>
          <w:tcPr>
            <w:tcW w:w="3232" w:type="dxa"/>
            <w:vAlign w:val="center"/>
          </w:tcPr>
          <w:p w14:paraId="710BA953"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Тверді матеріали, що здатні згорати (папір, деревина та інші)</w:t>
            </w:r>
          </w:p>
        </w:tc>
        <w:tc>
          <w:tcPr>
            <w:tcW w:w="2126" w:type="dxa"/>
            <w:vAlign w:val="center"/>
          </w:tcPr>
          <w:p w14:paraId="676BC95D"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НАПБ Б.03.002-2007</w:t>
            </w:r>
          </w:p>
        </w:tc>
      </w:tr>
      <w:tr w:rsidR="00E00090" w:rsidRPr="00EB6ED9" w14:paraId="6E686F53" w14:textId="77777777" w:rsidTr="00E00090">
        <w:trPr>
          <w:trHeight w:val="524"/>
        </w:trPr>
        <w:tc>
          <w:tcPr>
            <w:tcW w:w="880" w:type="dxa"/>
            <w:vAlign w:val="center"/>
          </w:tcPr>
          <w:p w14:paraId="2FE8F1B0"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7</w:t>
            </w:r>
          </w:p>
        </w:tc>
        <w:tc>
          <w:tcPr>
            <w:tcW w:w="1985" w:type="dxa"/>
            <w:vAlign w:val="center"/>
          </w:tcPr>
          <w:p w14:paraId="168CC7D4"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зони приміщення з пожежної небезпеки</w:t>
            </w:r>
          </w:p>
        </w:tc>
        <w:tc>
          <w:tcPr>
            <w:tcW w:w="1842" w:type="dxa"/>
            <w:vAlign w:val="center"/>
          </w:tcPr>
          <w:p w14:paraId="31DAD028"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 – IIА</w:t>
            </w:r>
          </w:p>
        </w:tc>
        <w:tc>
          <w:tcPr>
            <w:tcW w:w="3232" w:type="dxa"/>
            <w:vAlign w:val="center"/>
          </w:tcPr>
          <w:p w14:paraId="32705497"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Присутні тверді горючі речовини</w:t>
            </w:r>
          </w:p>
        </w:tc>
        <w:tc>
          <w:tcPr>
            <w:tcW w:w="2126" w:type="dxa"/>
            <w:vAlign w:val="center"/>
          </w:tcPr>
          <w:p w14:paraId="1A69F854"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14:paraId="2906ACA0" w14:textId="77777777" w:rsidTr="00E00090">
        <w:trPr>
          <w:trHeight w:val="524"/>
        </w:trPr>
        <w:tc>
          <w:tcPr>
            <w:tcW w:w="880" w:type="dxa"/>
            <w:vAlign w:val="center"/>
          </w:tcPr>
          <w:p w14:paraId="3783C7ED"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8</w:t>
            </w:r>
          </w:p>
        </w:tc>
        <w:tc>
          <w:tcPr>
            <w:tcW w:w="1985" w:type="dxa"/>
            <w:vAlign w:val="center"/>
          </w:tcPr>
          <w:p w14:paraId="5599A3D7"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Ступінь вогнестійкості будівельних конструкцій</w:t>
            </w:r>
          </w:p>
        </w:tc>
        <w:tc>
          <w:tcPr>
            <w:tcW w:w="1842" w:type="dxa"/>
            <w:vAlign w:val="center"/>
          </w:tcPr>
          <w:p w14:paraId="022F59A8"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I-II</w:t>
            </w:r>
          </w:p>
        </w:tc>
        <w:tc>
          <w:tcPr>
            <w:tcW w:w="3232" w:type="dxa"/>
            <w:vAlign w:val="center"/>
          </w:tcPr>
          <w:p w14:paraId="6D8F40BE"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Не нижче II, для семиповерхової будівлі категорії В, і тому що оснащено ПЕОМ</w:t>
            </w:r>
          </w:p>
        </w:tc>
        <w:tc>
          <w:tcPr>
            <w:tcW w:w="2126" w:type="dxa"/>
            <w:vAlign w:val="center"/>
          </w:tcPr>
          <w:p w14:paraId="2BB3BA81"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В.1.1-7-02</w:t>
            </w:r>
          </w:p>
        </w:tc>
      </w:tr>
    </w:tbl>
    <w:p w14:paraId="00192DBA" w14:textId="77777777" w:rsidR="002B552F" w:rsidRDefault="002B552F" w:rsidP="002B552F">
      <w:pPr>
        <w:pStyle w:val="af"/>
      </w:pPr>
    </w:p>
    <w:p w14:paraId="60FBE381" w14:textId="77777777" w:rsidR="002B552F" w:rsidRPr="002B552F" w:rsidRDefault="002B552F" w:rsidP="002B552F">
      <w:pPr>
        <w:pStyle w:val="af"/>
      </w:pPr>
      <w:r w:rsidRPr="002B552F">
        <w:t>Користуючись ДНАОП 0.00-1.31-99 "Правила охорони праці під час експлуатації електронно-обчислювальних машин" визначити вимоги щодо о</w:t>
      </w:r>
      <w:r>
        <w:t>блаштування робочих місць, рівнів</w:t>
      </w:r>
      <w:r w:rsidRPr="002B552F">
        <w:t xml:space="preserve"> шуму та вібрації. Рівні шуму на робочих місцях користувачів ПК не повинні перевищувати значень, встановл</w:t>
      </w:r>
      <w:r w:rsidR="00170023">
        <w:t xml:space="preserve">ених </w:t>
      </w:r>
      <w:r w:rsidR="00315C6C">
        <w:t>ГОСТ </w:t>
      </w:r>
      <w:r w:rsidRPr="00170023">
        <w:t>Р50923</w:t>
      </w:r>
      <w:r w:rsidRPr="002B552F">
        <w:t>-96 и СанПіН 2.2.2./2.4.1340-03</w:t>
      </w:r>
      <w:r>
        <w:t>.</w:t>
      </w:r>
    </w:p>
    <w:p w14:paraId="3A53A8C7" w14:textId="77777777" w:rsidR="00F940E9" w:rsidRDefault="00F940E9" w:rsidP="00F940E9">
      <w:pPr>
        <w:pStyle w:val="a3"/>
      </w:pPr>
      <w:bookmarkStart w:id="90" w:name="_Toc74067619"/>
      <w:r w:rsidRPr="00F940E9">
        <w:t>Вимоги до мікроклімату</w:t>
      </w:r>
      <w:bookmarkEnd w:id="90"/>
    </w:p>
    <w:p w14:paraId="367EA466" w14:textId="77777777" w:rsidR="00E00090" w:rsidRDefault="00E00090" w:rsidP="00E00090">
      <w:pPr>
        <w:pStyle w:val="af"/>
      </w:pPr>
      <w:r>
        <w:t xml:space="preserve">Метеорологічні умови на постійних робочих місцях, які визначаються температурою, відносною вологістю і швидкістю руху повітря в приміщенні, повинні вибиратися згідно з вимогами </w:t>
      </w:r>
      <w:r w:rsidR="00315C6C">
        <w:t>ГОСТ </w:t>
      </w:r>
      <w:r>
        <w:t>12.1.005-88 ССБТ, ДСН.3.3.6.042-99 «Загальні санітарно-гігієнічні вимоги до повітря робочої зони» визначили метеорологічні умови з урахуванням категорії робіт за енерговитратами, характеристиками виробничого приміщення (табл. 6.1).</w:t>
      </w:r>
    </w:p>
    <w:p w14:paraId="3375A92F" w14:textId="77777777" w:rsidR="00F940E9" w:rsidRDefault="00E00090" w:rsidP="00E00090">
      <w:pPr>
        <w:pStyle w:val="af"/>
      </w:pPr>
      <w:r>
        <w:t>Оскільки об’єкти проектування і людина у більшості випадків знаходяться у тих самих умовах навколишнього середовища, необхідно забезпечити узгодження параметрів означених умов для людини і об’єкту.</w:t>
      </w:r>
    </w:p>
    <w:p w14:paraId="43E83888" w14:textId="77777777" w:rsidR="00F34619" w:rsidRPr="00F34619" w:rsidRDefault="00F34619" w:rsidP="00E00090">
      <w:pPr>
        <w:pStyle w:val="af"/>
      </w:pPr>
      <w:r>
        <w:t>Дані занесені в таблицю 6.3.</w:t>
      </w:r>
    </w:p>
    <w:p w14:paraId="3ECD85AF" w14:textId="77777777" w:rsidR="00E00090" w:rsidRDefault="00E00090" w:rsidP="00E00090">
      <w:pPr>
        <w:pStyle w:val="af"/>
      </w:pPr>
    </w:p>
    <w:p w14:paraId="6D8E60F7" w14:textId="77777777" w:rsidR="006902F6" w:rsidRDefault="006902F6" w:rsidP="00E00090">
      <w:pPr>
        <w:pStyle w:val="af"/>
      </w:pPr>
      <w:r w:rsidRPr="006902F6">
        <w:t>Таблиця 6.3 – Параметри мікроклімату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815"/>
        <w:gridCol w:w="1950"/>
        <w:gridCol w:w="1871"/>
        <w:gridCol w:w="1725"/>
      </w:tblGrid>
      <w:tr w:rsidR="00E00090" w:rsidRPr="002A6D66" w14:paraId="79CA0DA3" w14:textId="77777777" w:rsidTr="00D3400F">
        <w:tc>
          <w:tcPr>
            <w:tcW w:w="2102" w:type="dxa"/>
            <w:vAlign w:val="center"/>
          </w:tcPr>
          <w:p w14:paraId="0A2ACE22" w14:textId="77777777" w:rsidR="00E00090" w:rsidRPr="00CF7D77" w:rsidRDefault="00E00090" w:rsidP="00CF7D77">
            <w:pPr>
              <w:pStyle w:val="aff"/>
              <w:rPr>
                <w:b/>
                <w:lang w:val="uk-UA" w:eastAsia="ru-RU"/>
              </w:rPr>
            </w:pPr>
            <w:r w:rsidRPr="00CF7D77">
              <w:rPr>
                <w:b/>
                <w:lang w:val="uk-UA" w:eastAsia="ru-RU"/>
              </w:rPr>
              <w:t>Категорія робіт згідно енерговитратам</w:t>
            </w:r>
          </w:p>
        </w:tc>
        <w:tc>
          <w:tcPr>
            <w:tcW w:w="1815" w:type="dxa"/>
            <w:vAlign w:val="center"/>
          </w:tcPr>
          <w:p w14:paraId="27329F22" w14:textId="77777777" w:rsidR="00E00090" w:rsidRPr="00CF7D77" w:rsidRDefault="00E00090" w:rsidP="00CF7D77">
            <w:pPr>
              <w:pStyle w:val="aff"/>
              <w:rPr>
                <w:b/>
                <w:lang w:val="uk-UA" w:eastAsia="ru-RU"/>
              </w:rPr>
            </w:pPr>
            <w:r w:rsidRPr="00CF7D77">
              <w:rPr>
                <w:b/>
                <w:lang w:val="uk-UA" w:eastAsia="ru-RU"/>
              </w:rPr>
              <w:t>Період року</w:t>
            </w:r>
          </w:p>
        </w:tc>
        <w:tc>
          <w:tcPr>
            <w:tcW w:w="1950" w:type="dxa"/>
            <w:vAlign w:val="center"/>
          </w:tcPr>
          <w:p w14:paraId="5C0F9858" w14:textId="77777777" w:rsidR="00E00090" w:rsidRPr="00CF7D77" w:rsidRDefault="00E00090" w:rsidP="00CF7D77">
            <w:pPr>
              <w:pStyle w:val="aff"/>
              <w:rPr>
                <w:b/>
                <w:lang w:val="uk-UA" w:eastAsia="ru-RU"/>
              </w:rPr>
            </w:pPr>
            <w:r w:rsidRPr="00CF7D77">
              <w:rPr>
                <w:b/>
                <w:lang w:val="uk-UA" w:eastAsia="ru-RU"/>
              </w:rPr>
              <w:t>Температура</w:t>
            </w:r>
          </w:p>
          <w:p w14:paraId="5D543C43" w14:textId="77777777" w:rsidR="00E00090" w:rsidRPr="00CF7D77" w:rsidRDefault="00E00090" w:rsidP="00CF7D77">
            <w:pPr>
              <w:pStyle w:val="aff"/>
              <w:rPr>
                <w:b/>
                <w:lang w:val="uk-UA" w:eastAsia="ru-RU"/>
              </w:rPr>
            </w:pPr>
            <w:r w:rsidRPr="00CF7D77">
              <w:rPr>
                <w:b/>
                <w:lang w:val="uk-UA" w:eastAsia="ru-RU"/>
              </w:rPr>
              <w:t xml:space="preserve">t, </w:t>
            </w:r>
            <w:r w:rsidRPr="00CF7D77">
              <w:rPr>
                <w:b/>
                <w:vertAlign w:val="superscript"/>
                <w:lang w:val="uk-UA" w:eastAsia="ru-RU"/>
              </w:rPr>
              <w:t>0</w:t>
            </w:r>
            <w:r w:rsidRPr="00CF7D77">
              <w:rPr>
                <w:b/>
                <w:lang w:val="uk-UA" w:eastAsia="ru-RU"/>
              </w:rPr>
              <w:t>С</w:t>
            </w:r>
          </w:p>
        </w:tc>
        <w:tc>
          <w:tcPr>
            <w:tcW w:w="1871" w:type="dxa"/>
            <w:vAlign w:val="center"/>
          </w:tcPr>
          <w:p w14:paraId="0398BD72" w14:textId="77777777" w:rsidR="00E00090" w:rsidRPr="00CF7D77" w:rsidRDefault="00E00090" w:rsidP="00CF7D77">
            <w:pPr>
              <w:pStyle w:val="aff"/>
              <w:rPr>
                <w:b/>
                <w:lang w:val="uk-UA" w:eastAsia="ru-RU"/>
              </w:rPr>
            </w:pPr>
            <w:r w:rsidRPr="00CF7D77">
              <w:rPr>
                <w:b/>
                <w:lang w:val="uk-UA" w:eastAsia="ru-RU"/>
              </w:rPr>
              <w:t>Відносна вологість, φ %</w:t>
            </w:r>
          </w:p>
        </w:tc>
        <w:tc>
          <w:tcPr>
            <w:tcW w:w="1725" w:type="dxa"/>
            <w:vAlign w:val="center"/>
          </w:tcPr>
          <w:p w14:paraId="15A86F7F" w14:textId="77777777" w:rsidR="00E00090" w:rsidRPr="00CF7D77" w:rsidRDefault="00E00090" w:rsidP="00CF7D77">
            <w:pPr>
              <w:pStyle w:val="aff"/>
              <w:rPr>
                <w:b/>
                <w:lang w:val="uk-UA" w:eastAsia="ru-RU"/>
              </w:rPr>
            </w:pPr>
            <w:r w:rsidRPr="00CF7D77">
              <w:rPr>
                <w:b/>
                <w:lang w:val="uk-UA" w:eastAsia="ru-RU"/>
              </w:rPr>
              <w:t>Швидкість руху повітря, V, м/сек</w:t>
            </w:r>
          </w:p>
        </w:tc>
      </w:tr>
      <w:tr w:rsidR="00E00090" w:rsidRPr="002A6D66" w14:paraId="3849E727" w14:textId="77777777" w:rsidTr="00D3400F">
        <w:trPr>
          <w:trHeight w:val="465"/>
        </w:trPr>
        <w:tc>
          <w:tcPr>
            <w:tcW w:w="2102" w:type="dxa"/>
            <w:vAlign w:val="center"/>
          </w:tcPr>
          <w:p w14:paraId="577A1063" w14:textId="77777777" w:rsidR="00E00090" w:rsidRPr="002A6D66" w:rsidRDefault="00E00090" w:rsidP="00CF7D77">
            <w:pPr>
              <w:pStyle w:val="aff"/>
              <w:rPr>
                <w:lang w:val="uk-UA" w:eastAsia="ru-RU"/>
              </w:rPr>
            </w:pPr>
            <w:r w:rsidRPr="002A6D66">
              <w:rPr>
                <w:lang w:val="uk-UA" w:eastAsia="ru-RU"/>
              </w:rPr>
              <w:t>Легка – I a</w:t>
            </w:r>
          </w:p>
        </w:tc>
        <w:tc>
          <w:tcPr>
            <w:tcW w:w="1815" w:type="dxa"/>
            <w:vAlign w:val="center"/>
          </w:tcPr>
          <w:p w14:paraId="00D38EA5" w14:textId="77777777" w:rsidR="00E00090" w:rsidRPr="002A6D66" w:rsidRDefault="00643A37" w:rsidP="00CF7D77">
            <w:pPr>
              <w:pStyle w:val="aff"/>
              <w:rPr>
                <w:lang w:val="uk-UA" w:eastAsia="ru-RU"/>
              </w:rPr>
            </w:pPr>
            <w:r>
              <w:rPr>
                <w:lang w:val="uk-UA" w:eastAsia="ru-RU"/>
              </w:rPr>
              <w:t>Теплий</w:t>
            </w:r>
          </w:p>
        </w:tc>
        <w:tc>
          <w:tcPr>
            <w:tcW w:w="1950" w:type="dxa"/>
            <w:vAlign w:val="center"/>
          </w:tcPr>
          <w:p w14:paraId="4F13F9E7" w14:textId="77777777" w:rsidR="00E00090" w:rsidRPr="002A6D66" w:rsidRDefault="00643A37" w:rsidP="00CF7D77">
            <w:pPr>
              <w:pStyle w:val="aff"/>
              <w:rPr>
                <w:lang w:val="uk-UA" w:eastAsia="ru-RU"/>
              </w:rPr>
            </w:pPr>
            <w:r w:rsidRPr="00643A37">
              <w:rPr>
                <w:lang w:val="uk-UA" w:eastAsia="ru-RU"/>
              </w:rPr>
              <w:t>23 – 25</w:t>
            </w:r>
          </w:p>
        </w:tc>
        <w:tc>
          <w:tcPr>
            <w:tcW w:w="1871" w:type="dxa"/>
            <w:vAlign w:val="center"/>
          </w:tcPr>
          <w:p w14:paraId="4C66E1F8" w14:textId="77777777" w:rsidR="00E00090" w:rsidRPr="002A6D66" w:rsidRDefault="00643A37" w:rsidP="00CF7D77">
            <w:pPr>
              <w:pStyle w:val="aff"/>
              <w:rPr>
                <w:lang w:val="uk-UA" w:eastAsia="ru-RU"/>
              </w:rPr>
            </w:pPr>
            <w:r w:rsidRPr="00643A37">
              <w:rPr>
                <w:lang w:val="uk-UA" w:eastAsia="ru-RU"/>
              </w:rPr>
              <w:t>60 – 40</w:t>
            </w:r>
          </w:p>
        </w:tc>
        <w:tc>
          <w:tcPr>
            <w:tcW w:w="1725" w:type="dxa"/>
            <w:vAlign w:val="center"/>
          </w:tcPr>
          <w:p w14:paraId="21F7BE3D" w14:textId="77777777" w:rsidR="00E00090" w:rsidRPr="002A6D66" w:rsidRDefault="00643A37" w:rsidP="00CF7D77">
            <w:pPr>
              <w:pStyle w:val="aff"/>
              <w:rPr>
                <w:lang w:val="uk-UA" w:eastAsia="ru-RU"/>
              </w:rPr>
            </w:pPr>
            <w:r w:rsidRPr="00643A37">
              <w:rPr>
                <w:lang w:val="uk-UA" w:eastAsia="ru-RU"/>
              </w:rPr>
              <w:t>0,1</w:t>
            </w:r>
          </w:p>
        </w:tc>
      </w:tr>
      <w:tr w:rsidR="00E00090" w:rsidRPr="002A6D66" w14:paraId="481870C8" w14:textId="77777777" w:rsidTr="00D3400F">
        <w:trPr>
          <w:trHeight w:val="711"/>
        </w:trPr>
        <w:tc>
          <w:tcPr>
            <w:tcW w:w="2102" w:type="dxa"/>
            <w:vAlign w:val="center"/>
          </w:tcPr>
          <w:p w14:paraId="06359777" w14:textId="77777777" w:rsidR="00E00090" w:rsidRPr="002A6D66" w:rsidRDefault="00E00090" w:rsidP="00CF7D77">
            <w:pPr>
              <w:pStyle w:val="aff"/>
              <w:rPr>
                <w:lang w:eastAsia="ru-RU"/>
              </w:rPr>
            </w:pPr>
            <w:r w:rsidRPr="002A6D66">
              <w:rPr>
                <w:lang w:val="uk-UA" w:eastAsia="ru-RU"/>
              </w:rPr>
              <w:t xml:space="preserve">Легка – I </w:t>
            </w:r>
            <w:r w:rsidRPr="002A6D66">
              <w:rPr>
                <w:lang w:eastAsia="ru-RU"/>
              </w:rPr>
              <w:t>б</w:t>
            </w:r>
          </w:p>
        </w:tc>
        <w:tc>
          <w:tcPr>
            <w:tcW w:w="1815" w:type="dxa"/>
            <w:vAlign w:val="center"/>
          </w:tcPr>
          <w:p w14:paraId="510070F8" w14:textId="77777777" w:rsidR="00E00090" w:rsidRPr="002A6D66" w:rsidRDefault="00170023" w:rsidP="00CF7D77">
            <w:pPr>
              <w:pStyle w:val="aff"/>
              <w:rPr>
                <w:lang w:val="uk-UA" w:eastAsia="ru-RU"/>
              </w:rPr>
            </w:pPr>
            <w:r>
              <w:rPr>
                <w:lang w:val="uk-UA" w:eastAsia="ru-RU"/>
              </w:rPr>
              <w:t>Холодний</w:t>
            </w:r>
          </w:p>
        </w:tc>
        <w:tc>
          <w:tcPr>
            <w:tcW w:w="1950" w:type="dxa"/>
            <w:vAlign w:val="center"/>
          </w:tcPr>
          <w:p w14:paraId="18FAB18A" w14:textId="77777777" w:rsidR="00E00090" w:rsidRPr="002A6D66" w:rsidRDefault="00643A37" w:rsidP="00170023">
            <w:pPr>
              <w:pStyle w:val="aff"/>
              <w:rPr>
                <w:lang w:val="uk-UA" w:eastAsia="ru-RU"/>
              </w:rPr>
            </w:pPr>
            <w:r w:rsidRPr="00643A37">
              <w:rPr>
                <w:lang w:val="uk-UA" w:eastAsia="ru-RU"/>
              </w:rPr>
              <w:t>2</w:t>
            </w:r>
            <w:r w:rsidR="00170023">
              <w:rPr>
                <w:lang w:val="uk-UA" w:eastAsia="ru-RU"/>
              </w:rPr>
              <w:t>1</w:t>
            </w:r>
            <w:r w:rsidRPr="00643A37">
              <w:rPr>
                <w:lang w:val="uk-UA" w:eastAsia="ru-RU"/>
              </w:rPr>
              <w:t xml:space="preserve"> – 2</w:t>
            </w:r>
            <w:r w:rsidR="00170023">
              <w:rPr>
                <w:lang w:val="uk-UA" w:eastAsia="ru-RU"/>
              </w:rPr>
              <w:t>3</w:t>
            </w:r>
          </w:p>
        </w:tc>
        <w:tc>
          <w:tcPr>
            <w:tcW w:w="1871" w:type="dxa"/>
            <w:vAlign w:val="center"/>
          </w:tcPr>
          <w:p w14:paraId="6479ADA2" w14:textId="77777777" w:rsidR="00E00090" w:rsidRPr="002A6D66" w:rsidRDefault="00643A37" w:rsidP="00CF7D77">
            <w:pPr>
              <w:pStyle w:val="aff"/>
              <w:rPr>
                <w:lang w:val="uk-UA" w:eastAsia="ru-RU"/>
              </w:rPr>
            </w:pPr>
            <w:r w:rsidRPr="00643A37">
              <w:rPr>
                <w:lang w:val="uk-UA" w:eastAsia="ru-RU"/>
              </w:rPr>
              <w:t>60 – 40</w:t>
            </w:r>
          </w:p>
        </w:tc>
        <w:tc>
          <w:tcPr>
            <w:tcW w:w="1725" w:type="dxa"/>
            <w:vAlign w:val="center"/>
          </w:tcPr>
          <w:p w14:paraId="2B070A07" w14:textId="77777777" w:rsidR="00E00090" w:rsidRPr="002A6D66" w:rsidRDefault="00643A37" w:rsidP="00170023">
            <w:pPr>
              <w:pStyle w:val="aff"/>
              <w:rPr>
                <w:lang w:val="uk-UA" w:eastAsia="ru-RU"/>
              </w:rPr>
            </w:pPr>
            <w:r>
              <w:rPr>
                <w:lang w:val="uk-UA" w:eastAsia="ru-RU"/>
              </w:rPr>
              <w:t>0,</w:t>
            </w:r>
            <w:r w:rsidR="00170023">
              <w:rPr>
                <w:lang w:val="uk-UA" w:eastAsia="ru-RU"/>
              </w:rPr>
              <w:t>1</w:t>
            </w:r>
          </w:p>
        </w:tc>
      </w:tr>
    </w:tbl>
    <w:p w14:paraId="6CAB7202" w14:textId="77777777" w:rsidR="00E00090" w:rsidRDefault="00E00090" w:rsidP="00E00090">
      <w:pPr>
        <w:pStyle w:val="af"/>
      </w:pPr>
    </w:p>
    <w:p w14:paraId="0841B044" w14:textId="77777777" w:rsidR="00D3400F" w:rsidRDefault="00D3400F" w:rsidP="00D3400F">
      <w:pPr>
        <w:pStyle w:val="af"/>
      </w:pPr>
      <w:r>
        <w:t>Для підтримки в приміщенні даних параметрів мікроклімату відповідно до вимог ДСТУ</w:t>
      </w:r>
      <w:r w:rsidR="00BD7596">
        <w:t xml:space="preserve"> Б А.3.2-12:2009, ДБН.В.2.5.-67</w:t>
      </w:r>
      <w:r>
        <w:t xml:space="preserve"> є кондиціювання та централізоване опалення (загальне парове), загальна механічна вентиляція.</w:t>
      </w:r>
    </w:p>
    <w:p w14:paraId="5B13C5CB" w14:textId="77777777" w:rsidR="00D3400F" w:rsidRDefault="00D3400F" w:rsidP="00D3400F">
      <w:pPr>
        <w:pStyle w:val="af"/>
      </w:pPr>
      <w:r>
        <w:t xml:space="preserve">Іонізуюче випромінювання та розряди статичної електрики призводять до іонізації повітря робочої зони. Нормативні рівні концентрації позитивних та негативних іонів повинні відповідати вимогам ГН 2152-80. Дані </w:t>
      </w:r>
      <w:r w:rsidR="00DF1AC9">
        <w:t>занесені</w:t>
      </w:r>
      <w:r>
        <w:t xml:space="preserve"> у таблицю 6.4.</w:t>
      </w:r>
    </w:p>
    <w:p w14:paraId="2097D337" w14:textId="77777777" w:rsidR="00D3400F" w:rsidRDefault="00D3400F" w:rsidP="00D3400F">
      <w:pPr>
        <w:pStyle w:val="af"/>
      </w:pPr>
    </w:p>
    <w:p w14:paraId="7B8EAFFB" w14:textId="77777777" w:rsidR="003A4005" w:rsidRDefault="003A4005" w:rsidP="00D3400F">
      <w:pPr>
        <w:pStyle w:val="af"/>
      </w:pPr>
      <w:r w:rsidRPr="003A4005">
        <w:t>Таблиця 6.4 – Рівень іонізації повітря</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319"/>
        <w:gridCol w:w="3207"/>
        <w:gridCol w:w="2532"/>
      </w:tblGrid>
      <w:tr w:rsidR="00D3400F" w:rsidRPr="00D16319" w14:paraId="571AFD8E" w14:textId="77777777" w:rsidTr="00B951E1">
        <w:trPr>
          <w:cantSplit/>
          <w:jc w:val="center"/>
        </w:trPr>
        <w:tc>
          <w:tcPr>
            <w:tcW w:w="3319" w:type="dxa"/>
            <w:vMerge w:val="restart"/>
            <w:tcBorders>
              <w:top w:val="single" w:sz="4" w:space="0" w:color="auto"/>
              <w:bottom w:val="single" w:sz="4" w:space="0" w:color="auto"/>
              <w:right w:val="single" w:sz="4" w:space="0" w:color="auto"/>
            </w:tcBorders>
            <w:vAlign w:val="center"/>
          </w:tcPr>
          <w:p w14:paraId="2C022992" w14:textId="77777777" w:rsidR="00D3400F" w:rsidRPr="00CF7D77" w:rsidRDefault="00D3400F" w:rsidP="00CF7D77">
            <w:pPr>
              <w:pStyle w:val="aff"/>
              <w:rPr>
                <w:b/>
                <w:lang w:val="uk-UA" w:eastAsia="ru-RU"/>
              </w:rPr>
            </w:pPr>
            <w:r w:rsidRPr="00CF7D77">
              <w:rPr>
                <w:b/>
                <w:lang w:val="uk-UA" w:eastAsia="ru-RU"/>
              </w:rPr>
              <w:t>Рівні</w:t>
            </w:r>
          </w:p>
        </w:tc>
        <w:tc>
          <w:tcPr>
            <w:tcW w:w="5739" w:type="dxa"/>
            <w:gridSpan w:val="2"/>
            <w:tcBorders>
              <w:top w:val="single" w:sz="4" w:space="0" w:color="auto"/>
              <w:left w:val="single" w:sz="4" w:space="0" w:color="auto"/>
              <w:bottom w:val="nil"/>
            </w:tcBorders>
            <w:vAlign w:val="center"/>
          </w:tcPr>
          <w:p w14:paraId="6A018367" w14:textId="77777777" w:rsidR="00D3400F" w:rsidRPr="00CF7D77" w:rsidRDefault="00D3400F" w:rsidP="00CF7D77">
            <w:pPr>
              <w:pStyle w:val="aff"/>
              <w:rPr>
                <w:b/>
                <w:lang w:val="uk-UA" w:eastAsia="ru-RU"/>
              </w:rPr>
            </w:pPr>
            <w:r w:rsidRPr="00CF7D77">
              <w:rPr>
                <w:b/>
                <w:lang w:val="uk-UA" w:eastAsia="ru-RU"/>
              </w:rPr>
              <w:t>Кількість іонів в 1 см</w:t>
            </w:r>
            <w:r w:rsidRPr="00CF7D77">
              <w:rPr>
                <w:b/>
                <w:vertAlign w:val="superscript"/>
                <w:lang w:val="uk-UA" w:eastAsia="ru-RU"/>
              </w:rPr>
              <w:t xml:space="preserve">3 </w:t>
            </w:r>
            <w:r w:rsidRPr="00CF7D77">
              <w:rPr>
                <w:b/>
                <w:lang w:val="uk-UA" w:eastAsia="ru-RU"/>
              </w:rPr>
              <w:t>повітря</w:t>
            </w:r>
          </w:p>
        </w:tc>
      </w:tr>
      <w:tr w:rsidR="00D3400F" w:rsidRPr="00D16319" w14:paraId="0668E3DD" w14:textId="77777777" w:rsidTr="00B951E1">
        <w:trPr>
          <w:cantSplit/>
          <w:jc w:val="center"/>
        </w:trPr>
        <w:tc>
          <w:tcPr>
            <w:tcW w:w="0" w:type="auto"/>
            <w:vMerge/>
            <w:tcBorders>
              <w:top w:val="single" w:sz="4" w:space="0" w:color="auto"/>
              <w:bottom w:val="single" w:sz="12" w:space="0" w:color="auto"/>
              <w:right w:val="single" w:sz="4" w:space="0" w:color="auto"/>
            </w:tcBorders>
            <w:vAlign w:val="center"/>
          </w:tcPr>
          <w:p w14:paraId="417E0315" w14:textId="77777777" w:rsidR="00D3400F" w:rsidRPr="00CF7D77" w:rsidRDefault="00D3400F" w:rsidP="00CF7D77">
            <w:pPr>
              <w:pStyle w:val="aff"/>
              <w:rPr>
                <w:b/>
                <w:lang w:val="uk-UA" w:eastAsia="ru-RU"/>
              </w:rPr>
            </w:pPr>
          </w:p>
        </w:tc>
        <w:tc>
          <w:tcPr>
            <w:tcW w:w="3207" w:type="dxa"/>
            <w:tcBorders>
              <w:top w:val="single" w:sz="4" w:space="0" w:color="auto"/>
              <w:left w:val="single" w:sz="4" w:space="0" w:color="auto"/>
              <w:bottom w:val="single" w:sz="12" w:space="0" w:color="auto"/>
              <w:right w:val="single" w:sz="4" w:space="0" w:color="auto"/>
            </w:tcBorders>
            <w:vAlign w:val="center"/>
          </w:tcPr>
          <w:p w14:paraId="1A4915F2" w14:textId="77777777"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c>
          <w:tcPr>
            <w:tcW w:w="2532" w:type="dxa"/>
            <w:tcBorders>
              <w:top w:val="single" w:sz="4" w:space="0" w:color="auto"/>
              <w:left w:val="single" w:sz="4" w:space="0" w:color="auto"/>
              <w:bottom w:val="single" w:sz="12" w:space="0" w:color="auto"/>
            </w:tcBorders>
            <w:vAlign w:val="center"/>
          </w:tcPr>
          <w:p w14:paraId="00DBAC2D" w14:textId="77777777"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r>
      <w:tr w:rsidR="00D3400F" w:rsidRPr="00D16319" w14:paraId="26529BFD" w14:textId="77777777" w:rsidTr="00DF1AC9">
        <w:trPr>
          <w:trHeight w:val="352"/>
          <w:jc w:val="center"/>
        </w:trPr>
        <w:tc>
          <w:tcPr>
            <w:tcW w:w="3319" w:type="dxa"/>
            <w:tcBorders>
              <w:top w:val="single" w:sz="12" w:space="0" w:color="auto"/>
              <w:bottom w:val="single" w:sz="4" w:space="0" w:color="auto"/>
              <w:right w:val="single" w:sz="4" w:space="0" w:color="auto"/>
            </w:tcBorders>
            <w:vAlign w:val="center"/>
          </w:tcPr>
          <w:p w14:paraId="00FA3A88" w14:textId="77777777" w:rsidR="00D3400F" w:rsidRPr="00B951E1" w:rsidRDefault="00D3400F" w:rsidP="00CF7D77">
            <w:pPr>
              <w:pStyle w:val="aff"/>
              <w:rPr>
                <w:lang w:val="uk-UA" w:eastAsia="ru-RU"/>
              </w:rPr>
            </w:pPr>
            <w:r w:rsidRPr="00B951E1">
              <w:rPr>
                <w:lang w:val="uk-UA" w:eastAsia="ru-RU"/>
              </w:rPr>
              <w:t>Мінімальні значення</w:t>
            </w:r>
          </w:p>
        </w:tc>
        <w:tc>
          <w:tcPr>
            <w:tcW w:w="3207" w:type="dxa"/>
            <w:tcBorders>
              <w:top w:val="single" w:sz="12" w:space="0" w:color="auto"/>
              <w:left w:val="single" w:sz="4" w:space="0" w:color="auto"/>
              <w:bottom w:val="single" w:sz="4" w:space="0" w:color="auto"/>
              <w:right w:val="single" w:sz="4" w:space="0" w:color="auto"/>
            </w:tcBorders>
            <w:vAlign w:val="center"/>
          </w:tcPr>
          <w:p w14:paraId="1AA41695" w14:textId="77777777" w:rsidR="00D3400F" w:rsidRPr="00B951E1" w:rsidRDefault="00B951E1" w:rsidP="00CF7D77">
            <w:pPr>
              <w:pStyle w:val="aff"/>
              <w:rPr>
                <w:lang w:val="uk-UA" w:eastAsia="ru-RU"/>
              </w:rPr>
            </w:pPr>
            <w:r>
              <w:rPr>
                <w:lang w:val="uk-UA" w:eastAsia="ru-RU"/>
              </w:rPr>
              <w:t>400</w:t>
            </w:r>
          </w:p>
        </w:tc>
        <w:tc>
          <w:tcPr>
            <w:tcW w:w="2532" w:type="dxa"/>
            <w:tcBorders>
              <w:top w:val="single" w:sz="12" w:space="0" w:color="auto"/>
              <w:left w:val="single" w:sz="4" w:space="0" w:color="auto"/>
              <w:bottom w:val="single" w:sz="4" w:space="0" w:color="auto"/>
            </w:tcBorders>
            <w:vAlign w:val="center"/>
          </w:tcPr>
          <w:p w14:paraId="24031BEA" w14:textId="77777777" w:rsidR="00D3400F" w:rsidRPr="00B951E1" w:rsidRDefault="00B951E1" w:rsidP="00CF7D77">
            <w:pPr>
              <w:pStyle w:val="aff"/>
              <w:rPr>
                <w:lang w:val="uk-UA" w:eastAsia="ru-RU"/>
              </w:rPr>
            </w:pPr>
            <w:r>
              <w:rPr>
                <w:lang w:val="uk-UA" w:eastAsia="ru-RU"/>
              </w:rPr>
              <w:t>600</w:t>
            </w:r>
          </w:p>
        </w:tc>
      </w:tr>
      <w:tr w:rsidR="00D3400F" w:rsidRPr="00D16319" w14:paraId="60E6873F" w14:textId="77777777" w:rsidTr="00DF1AC9">
        <w:trPr>
          <w:trHeight w:val="284"/>
          <w:jc w:val="center"/>
        </w:trPr>
        <w:tc>
          <w:tcPr>
            <w:tcW w:w="3319" w:type="dxa"/>
            <w:tcBorders>
              <w:top w:val="single" w:sz="4" w:space="0" w:color="auto"/>
              <w:bottom w:val="single" w:sz="4" w:space="0" w:color="auto"/>
              <w:right w:val="single" w:sz="4" w:space="0" w:color="auto"/>
            </w:tcBorders>
            <w:vAlign w:val="center"/>
          </w:tcPr>
          <w:p w14:paraId="4A370F0A" w14:textId="77777777" w:rsidR="00D3400F" w:rsidRPr="00B951E1" w:rsidRDefault="00D3400F" w:rsidP="00CF7D77">
            <w:pPr>
              <w:pStyle w:val="aff"/>
              <w:rPr>
                <w:lang w:val="uk-UA" w:eastAsia="ru-RU"/>
              </w:rPr>
            </w:pPr>
            <w:r w:rsidRPr="00B951E1">
              <w:rPr>
                <w:lang w:val="uk-UA" w:eastAsia="ru-RU"/>
              </w:rPr>
              <w:t>Оптимальні</w:t>
            </w:r>
          </w:p>
        </w:tc>
        <w:tc>
          <w:tcPr>
            <w:tcW w:w="3207" w:type="dxa"/>
            <w:tcBorders>
              <w:top w:val="single" w:sz="4" w:space="0" w:color="auto"/>
              <w:left w:val="single" w:sz="4" w:space="0" w:color="auto"/>
              <w:bottom w:val="single" w:sz="4" w:space="0" w:color="auto"/>
              <w:right w:val="single" w:sz="4" w:space="0" w:color="auto"/>
            </w:tcBorders>
            <w:vAlign w:val="center"/>
          </w:tcPr>
          <w:p w14:paraId="3D48D7D3" w14:textId="77777777" w:rsidR="00D3400F" w:rsidRPr="00B951E1" w:rsidRDefault="00B951E1" w:rsidP="00CF7D77">
            <w:pPr>
              <w:pStyle w:val="aff"/>
              <w:rPr>
                <w:lang w:val="uk-UA" w:eastAsia="ru-RU"/>
              </w:rPr>
            </w:pPr>
            <w:r>
              <w:rPr>
                <w:lang w:val="uk-UA" w:eastAsia="ru-RU"/>
              </w:rPr>
              <w:t>1500-3000</w:t>
            </w:r>
          </w:p>
        </w:tc>
        <w:tc>
          <w:tcPr>
            <w:tcW w:w="2532" w:type="dxa"/>
            <w:tcBorders>
              <w:top w:val="single" w:sz="4" w:space="0" w:color="auto"/>
              <w:left w:val="single" w:sz="4" w:space="0" w:color="auto"/>
              <w:bottom w:val="single" w:sz="4" w:space="0" w:color="auto"/>
            </w:tcBorders>
            <w:vAlign w:val="center"/>
          </w:tcPr>
          <w:p w14:paraId="2E8C8C13" w14:textId="77777777" w:rsidR="00D3400F" w:rsidRPr="00B951E1" w:rsidRDefault="00B951E1" w:rsidP="00CF7D77">
            <w:pPr>
              <w:pStyle w:val="aff"/>
              <w:rPr>
                <w:lang w:val="uk-UA" w:eastAsia="ru-RU"/>
              </w:rPr>
            </w:pPr>
            <w:r>
              <w:rPr>
                <w:lang w:val="uk-UA" w:eastAsia="ru-RU"/>
              </w:rPr>
              <w:t>3000-5000</w:t>
            </w:r>
          </w:p>
        </w:tc>
      </w:tr>
      <w:tr w:rsidR="00D3400F" w:rsidRPr="00D16319" w14:paraId="6FE928EA" w14:textId="77777777" w:rsidTr="00DF1AC9">
        <w:trPr>
          <w:jc w:val="center"/>
        </w:trPr>
        <w:tc>
          <w:tcPr>
            <w:tcW w:w="3319" w:type="dxa"/>
            <w:tcBorders>
              <w:top w:val="single" w:sz="4" w:space="0" w:color="auto"/>
              <w:bottom w:val="single" w:sz="4" w:space="0" w:color="auto"/>
              <w:right w:val="single" w:sz="4" w:space="0" w:color="auto"/>
            </w:tcBorders>
            <w:vAlign w:val="center"/>
          </w:tcPr>
          <w:p w14:paraId="06DF6DA2" w14:textId="77777777" w:rsidR="00D3400F" w:rsidRPr="00B951E1" w:rsidRDefault="00D3400F" w:rsidP="00CF7D77">
            <w:pPr>
              <w:pStyle w:val="aff"/>
              <w:rPr>
                <w:lang w:val="uk-UA" w:eastAsia="ru-RU"/>
              </w:rPr>
            </w:pPr>
            <w:r w:rsidRPr="00B951E1">
              <w:rPr>
                <w:lang w:val="uk-UA" w:eastAsia="ru-RU"/>
              </w:rPr>
              <w:t>Максимально допустимі</w:t>
            </w:r>
          </w:p>
        </w:tc>
        <w:tc>
          <w:tcPr>
            <w:tcW w:w="3207" w:type="dxa"/>
            <w:tcBorders>
              <w:top w:val="single" w:sz="4" w:space="0" w:color="auto"/>
              <w:left w:val="single" w:sz="4" w:space="0" w:color="auto"/>
              <w:bottom w:val="single" w:sz="4" w:space="0" w:color="auto"/>
              <w:right w:val="single" w:sz="4" w:space="0" w:color="auto"/>
            </w:tcBorders>
            <w:vAlign w:val="center"/>
          </w:tcPr>
          <w:p w14:paraId="447D88FD" w14:textId="77777777" w:rsidR="00D3400F" w:rsidRPr="00B951E1" w:rsidRDefault="00B951E1" w:rsidP="00CF7D77">
            <w:pPr>
              <w:pStyle w:val="aff"/>
              <w:rPr>
                <w:lang w:val="uk-UA" w:eastAsia="ru-RU"/>
              </w:rPr>
            </w:pPr>
            <w:r>
              <w:rPr>
                <w:lang w:val="uk-UA" w:eastAsia="ru-RU"/>
              </w:rPr>
              <w:t>50000</w:t>
            </w:r>
          </w:p>
        </w:tc>
        <w:tc>
          <w:tcPr>
            <w:tcW w:w="2532" w:type="dxa"/>
            <w:tcBorders>
              <w:top w:val="single" w:sz="4" w:space="0" w:color="auto"/>
              <w:left w:val="single" w:sz="4" w:space="0" w:color="auto"/>
              <w:bottom w:val="single" w:sz="4" w:space="0" w:color="auto"/>
            </w:tcBorders>
            <w:vAlign w:val="center"/>
          </w:tcPr>
          <w:p w14:paraId="1EFD2109" w14:textId="77777777" w:rsidR="00D3400F" w:rsidRPr="00B951E1" w:rsidRDefault="00B951E1" w:rsidP="00CF7D77">
            <w:pPr>
              <w:pStyle w:val="aff"/>
              <w:rPr>
                <w:lang w:val="uk-UA" w:eastAsia="ru-RU"/>
              </w:rPr>
            </w:pPr>
            <w:r>
              <w:rPr>
                <w:lang w:val="uk-UA" w:eastAsia="ru-RU"/>
              </w:rPr>
              <w:t>50000</w:t>
            </w:r>
          </w:p>
        </w:tc>
      </w:tr>
    </w:tbl>
    <w:p w14:paraId="5ED38042" w14:textId="77777777" w:rsidR="00D3400F" w:rsidRDefault="00D3400F" w:rsidP="00D3400F">
      <w:pPr>
        <w:pStyle w:val="af"/>
      </w:pPr>
    </w:p>
    <w:p w14:paraId="72EC4980" w14:textId="77777777" w:rsidR="00F940E9" w:rsidRDefault="00F940E9" w:rsidP="00F940E9">
      <w:pPr>
        <w:pStyle w:val="a3"/>
      </w:pPr>
      <w:bookmarkStart w:id="91" w:name="_Toc74067620"/>
      <w:r w:rsidRPr="00F940E9">
        <w:t>Вимоги до освітлення робочих місць користувачів ПК</w:t>
      </w:r>
      <w:bookmarkEnd w:id="91"/>
    </w:p>
    <w:p w14:paraId="6DCCB86C" w14:textId="77777777" w:rsidR="00F940E9" w:rsidRDefault="00DF1AC9" w:rsidP="00F940E9">
      <w:pPr>
        <w:pStyle w:val="af"/>
      </w:pPr>
      <w:r w:rsidRPr="00DF1AC9">
        <w:t>Згідно з ДБН В.2.5-28-2006 (для нових будівель) та СНиП II-4-79 (для старих будівель),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таблиці 6.5.</w:t>
      </w:r>
    </w:p>
    <w:p w14:paraId="61CBEA10" w14:textId="77777777" w:rsidR="00DF1AC9" w:rsidRPr="000B2CF3" w:rsidRDefault="000B2CF3" w:rsidP="000B2CF3">
      <w:pPr>
        <w:rPr>
          <w:rFonts w:ascii="Times New Roman" w:hAnsi="Times New Roman" w:cs="Times New Roman"/>
          <w:sz w:val="28"/>
          <w:szCs w:val="28"/>
          <w:lang w:val="uk-UA"/>
        </w:rPr>
      </w:pPr>
      <w:r w:rsidRPr="008A53DA">
        <w:rPr>
          <w:lang w:val="uk-UA"/>
        </w:rPr>
        <w:br w:type="page"/>
      </w:r>
    </w:p>
    <w:p w14:paraId="66DF5821" w14:textId="77777777" w:rsidR="00CF5189" w:rsidRDefault="00CF5189" w:rsidP="00F940E9">
      <w:pPr>
        <w:pStyle w:val="af"/>
      </w:pPr>
      <w:r w:rsidRPr="00CF5189">
        <w:lastRenderedPageBreak/>
        <w:t>Таблиця 6.5 – Нормативні характеристики зорової роботи</w:t>
      </w:r>
    </w:p>
    <w:tbl>
      <w:tblPr>
        <w:tblW w:w="51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4"/>
        <w:gridCol w:w="1044"/>
        <w:gridCol w:w="898"/>
        <w:gridCol w:w="748"/>
        <w:gridCol w:w="1346"/>
        <w:gridCol w:w="1346"/>
        <w:gridCol w:w="1863"/>
        <w:gridCol w:w="1608"/>
      </w:tblGrid>
      <w:tr w:rsidR="00491A27" w:rsidRPr="00D16319" w14:paraId="7E523C0E" w14:textId="77777777" w:rsidTr="00315C6C">
        <w:trPr>
          <w:cantSplit/>
          <w:trHeight w:val="1645"/>
        </w:trPr>
        <w:tc>
          <w:tcPr>
            <w:tcW w:w="633" w:type="pct"/>
            <w:vMerge w:val="restart"/>
            <w:textDirection w:val="btLr"/>
            <w:vAlign w:val="center"/>
          </w:tcPr>
          <w:p w14:paraId="2144CE8B" w14:textId="77777777" w:rsidR="00DF1AC9" w:rsidRPr="00CF7D77" w:rsidRDefault="00DF1AC9" w:rsidP="00CF7D77">
            <w:pPr>
              <w:pStyle w:val="aff"/>
              <w:jc w:val="center"/>
              <w:rPr>
                <w:lang w:val="uk-UA" w:eastAsia="ru-RU"/>
              </w:rPr>
            </w:pPr>
            <w:r w:rsidRPr="00CF7D77">
              <w:rPr>
                <w:lang w:val="uk-UA" w:eastAsia="ru-RU"/>
              </w:rPr>
              <w:t>Характеристика</w:t>
            </w:r>
          </w:p>
          <w:p w14:paraId="67B47B31" w14:textId="77777777" w:rsidR="00DF1AC9" w:rsidRPr="00CF7D77" w:rsidRDefault="00DF1AC9" w:rsidP="00CF7D77">
            <w:pPr>
              <w:pStyle w:val="aff"/>
              <w:jc w:val="center"/>
              <w:rPr>
                <w:lang w:val="uk-UA" w:eastAsia="ru-RU"/>
              </w:rPr>
            </w:pPr>
            <w:r w:rsidRPr="00CF7D77">
              <w:rPr>
                <w:lang w:val="uk-UA" w:eastAsia="ru-RU"/>
              </w:rPr>
              <w:t>зорової роботи</w:t>
            </w:r>
          </w:p>
        </w:tc>
        <w:tc>
          <w:tcPr>
            <w:tcW w:w="515" w:type="pct"/>
            <w:vMerge w:val="restart"/>
            <w:textDirection w:val="btLr"/>
            <w:vAlign w:val="center"/>
          </w:tcPr>
          <w:p w14:paraId="11E6F8B2" w14:textId="77777777" w:rsidR="00DF1AC9" w:rsidRPr="00CF7D77" w:rsidRDefault="00DF1AC9" w:rsidP="00CF7D77">
            <w:pPr>
              <w:pStyle w:val="aff"/>
              <w:jc w:val="center"/>
              <w:rPr>
                <w:lang w:val="uk-UA" w:eastAsia="ru-RU"/>
              </w:rPr>
            </w:pPr>
            <w:r w:rsidRPr="00CF7D77">
              <w:rPr>
                <w:lang w:val="uk-UA" w:eastAsia="ru-RU"/>
              </w:rPr>
              <w:t>Найменший розмір об’єкта</w:t>
            </w:r>
          </w:p>
          <w:p w14:paraId="64DF7BBC" w14:textId="77777777" w:rsidR="00DF1AC9" w:rsidRPr="00CF7D77" w:rsidRDefault="00DF1AC9" w:rsidP="00CF7D77">
            <w:pPr>
              <w:pStyle w:val="aff"/>
              <w:jc w:val="center"/>
              <w:rPr>
                <w:lang w:val="uk-UA" w:eastAsia="ru-RU"/>
              </w:rPr>
            </w:pPr>
            <w:r w:rsidRPr="00CF7D77">
              <w:rPr>
                <w:lang w:val="uk-UA" w:eastAsia="ru-RU"/>
              </w:rPr>
              <w:t>розпізнавання, мм</w:t>
            </w:r>
          </w:p>
        </w:tc>
        <w:tc>
          <w:tcPr>
            <w:tcW w:w="443" w:type="pct"/>
            <w:vMerge w:val="restart"/>
            <w:textDirection w:val="btLr"/>
            <w:vAlign w:val="center"/>
          </w:tcPr>
          <w:p w14:paraId="6C9AC88A" w14:textId="77777777" w:rsidR="00DF1AC9" w:rsidRPr="00CF7D77" w:rsidRDefault="00DF1AC9" w:rsidP="00CF7D77">
            <w:pPr>
              <w:pStyle w:val="aff"/>
              <w:jc w:val="center"/>
              <w:rPr>
                <w:lang w:val="uk-UA" w:eastAsia="ru-RU"/>
              </w:rPr>
            </w:pPr>
            <w:r w:rsidRPr="00CF7D77">
              <w:rPr>
                <w:lang w:val="uk-UA" w:eastAsia="ru-RU"/>
              </w:rPr>
              <w:t>Розряд зорової</w:t>
            </w:r>
          </w:p>
          <w:p w14:paraId="090C4FE5" w14:textId="77777777" w:rsidR="00DF1AC9" w:rsidRPr="00CF7D77" w:rsidRDefault="00DF1AC9" w:rsidP="00CF7D77">
            <w:pPr>
              <w:pStyle w:val="aff"/>
              <w:jc w:val="center"/>
              <w:rPr>
                <w:lang w:val="uk-UA" w:eastAsia="ru-RU"/>
              </w:rPr>
            </w:pPr>
            <w:r w:rsidRPr="00CF7D77">
              <w:rPr>
                <w:lang w:val="uk-UA" w:eastAsia="ru-RU"/>
              </w:rPr>
              <w:t>Роботи</w:t>
            </w:r>
          </w:p>
        </w:tc>
        <w:tc>
          <w:tcPr>
            <w:tcW w:w="369" w:type="pct"/>
            <w:vMerge w:val="restart"/>
            <w:textDirection w:val="btLr"/>
            <w:vAlign w:val="center"/>
          </w:tcPr>
          <w:p w14:paraId="3861BE1D" w14:textId="77777777" w:rsidR="00DF1AC9" w:rsidRPr="00CF7D77" w:rsidRDefault="00DF1AC9" w:rsidP="00CF7D77">
            <w:pPr>
              <w:pStyle w:val="aff"/>
              <w:jc w:val="center"/>
              <w:rPr>
                <w:lang w:val="uk-UA" w:eastAsia="ru-RU"/>
              </w:rPr>
            </w:pPr>
            <w:r w:rsidRPr="00CF7D77">
              <w:rPr>
                <w:lang w:val="uk-UA" w:eastAsia="ru-RU"/>
              </w:rPr>
              <w:t>Підрозряд</w:t>
            </w:r>
          </w:p>
          <w:p w14:paraId="18C721AC" w14:textId="77777777" w:rsidR="00DF1AC9" w:rsidRPr="00CF7D77" w:rsidRDefault="00DF1AC9" w:rsidP="00CF7D77">
            <w:pPr>
              <w:pStyle w:val="aff"/>
              <w:jc w:val="center"/>
              <w:rPr>
                <w:lang w:val="uk-UA" w:eastAsia="ru-RU"/>
              </w:rPr>
            </w:pPr>
            <w:r w:rsidRPr="00CF7D77">
              <w:rPr>
                <w:lang w:val="uk-UA" w:eastAsia="ru-RU"/>
              </w:rPr>
              <w:t>зорової роботи</w:t>
            </w:r>
          </w:p>
        </w:tc>
        <w:tc>
          <w:tcPr>
            <w:tcW w:w="664" w:type="pct"/>
            <w:vMerge w:val="restart"/>
            <w:textDirection w:val="btLr"/>
            <w:vAlign w:val="center"/>
          </w:tcPr>
          <w:p w14:paraId="2A6393BC" w14:textId="77777777" w:rsidR="00DF1AC9" w:rsidRPr="00CF7D77" w:rsidRDefault="00DF1AC9" w:rsidP="00CF7D77">
            <w:pPr>
              <w:pStyle w:val="aff"/>
              <w:jc w:val="center"/>
              <w:rPr>
                <w:lang w:val="uk-UA" w:eastAsia="ru-RU"/>
              </w:rPr>
            </w:pPr>
            <w:r w:rsidRPr="00CF7D77">
              <w:rPr>
                <w:lang w:val="uk-UA" w:eastAsia="ru-RU"/>
              </w:rPr>
              <w:t>Контраст об’єкта</w:t>
            </w:r>
          </w:p>
          <w:p w14:paraId="49275B61" w14:textId="77777777" w:rsidR="00DF1AC9" w:rsidRPr="00CF7D77" w:rsidRDefault="00DF1AC9" w:rsidP="00CF7D77">
            <w:pPr>
              <w:pStyle w:val="aff"/>
              <w:jc w:val="center"/>
              <w:rPr>
                <w:lang w:val="uk-UA" w:eastAsia="ru-RU"/>
              </w:rPr>
            </w:pPr>
            <w:r w:rsidRPr="00CF7D77">
              <w:rPr>
                <w:lang w:val="uk-UA" w:eastAsia="ru-RU"/>
              </w:rPr>
              <w:t>розпізнавання</w:t>
            </w:r>
          </w:p>
          <w:p w14:paraId="05E9680A" w14:textId="77777777" w:rsidR="00DF1AC9" w:rsidRPr="00CF7D77" w:rsidRDefault="00DF1AC9" w:rsidP="00CF7D77">
            <w:pPr>
              <w:pStyle w:val="aff"/>
              <w:jc w:val="center"/>
              <w:rPr>
                <w:lang w:val="uk-UA" w:eastAsia="ru-RU"/>
              </w:rPr>
            </w:pPr>
            <w:r w:rsidRPr="00CF7D77">
              <w:rPr>
                <w:lang w:val="uk-UA" w:eastAsia="ru-RU"/>
              </w:rPr>
              <w:t>з фоном</w:t>
            </w:r>
          </w:p>
        </w:tc>
        <w:tc>
          <w:tcPr>
            <w:tcW w:w="664" w:type="pct"/>
            <w:vMerge w:val="restart"/>
            <w:textDirection w:val="btLr"/>
            <w:vAlign w:val="center"/>
          </w:tcPr>
          <w:p w14:paraId="66490C44" w14:textId="77777777" w:rsidR="00DF1AC9" w:rsidRPr="00CF7D77" w:rsidRDefault="00DF1AC9" w:rsidP="00CF7D77">
            <w:pPr>
              <w:pStyle w:val="aff"/>
              <w:jc w:val="center"/>
              <w:rPr>
                <w:lang w:val="uk-UA" w:eastAsia="ru-RU"/>
              </w:rPr>
            </w:pPr>
            <w:r w:rsidRPr="00CF7D77">
              <w:rPr>
                <w:lang w:val="uk-UA" w:eastAsia="ru-RU"/>
              </w:rPr>
              <w:t>Характеристика фону</w:t>
            </w:r>
          </w:p>
        </w:tc>
        <w:tc>
          <w:tcPr>
            <w:tcW w:w="919" w:type="pct"/>
            <w:vAlign w:val="center"/>
          </w:tcPr>
          <w:p w14:paraId="1B68753B" w14:textId="77777777" w:rsidR="00DF1AC9" w:rsidRPr="00CF7D77" w:rsidRDefault="00DF1AC9" w:rsidP="00CF7D77">
            <w:pPr>
              <w:pStyle w:val="aff"/>
              <w:jc w:val="center"/>
              <w:rPr>
                <w:lang w:val="uk-UA" w:eastAsia="ru-RU"/>
              </w:rPr>
            </w:pPr>
            <w:r w:rsidRPr="00CF7D77">
              <w:rPr>
                <w:lang w:val="uk-UA" w:eastAsia="ru-RU"/>
              </w:rPr>
              <w:t>Освітленість</w:t>
            </w:r>
          </w:p>
          <w:p w14:paraId="11661AD3" w14:textId="77777777" w:rsidR="00DF1AC9" w:rsidRPr="00CF7D77" w:rsidRDefault="00DF1AC9" w:rsidP="00CF7D77">
            <w:pPr>
              <w:pStyle w:val="aff"/>
              <w:jc w:val="center"/>
              <w:rPr>
                <w:lang w:val="uk-UA" w:eastAsia="ru-RU"/>
              </w:rPr>
            </w:pPr>
            <w:r w:rsidRPr="00CF7D77">
              <w:rPr>
                <w:lang w:val="uk-UA" w:eastAsia="ru-RU"/>
              </w:rPr>
              <w:t>при штучному освітленні, лк</w:t>
            </w:r>
          </w:p>
        </w:tc>
        <w:tc>
          <w:tcPr>
            <w:tcW w:w="794" w:type="pct"/>
            <w:vAlign w:val="center"/>
          </w:tcPr>
          <w:p w14:paraId="151FC195" w14:textId="77777777" w:rsidR="00DF1AC9" w:rsidRPr="00CF7D77" w:rsidRDefault="00DF1AC9" w:rsidP="00CF7D77">
            <w:pPr>
              <w:pStyle w:val="aff"/>
              <w:jc w:val="center"/>
              <w:rPr>
                <w:lang w:val="uk-UA" w:eastAsia="ru-RU"/>
              </w:rPr>
            </w:pPr>
            <w:r w:rsidRPr="00CF7D77">
              <w:rPr>
                <w:lang w:val="uk-UA" w:eastAsia="ru-RU"/>
              </w:rPr>
              <w:t xml:space="preserve">КПО, </w:t>
            </w:r>
            <w:r w:rsidRPr="00CF7D77">
              <w:rPr>
                <w:i/>
                <w:iCs/>
                <w:lang w:val="uk-UA" w:eastAsia="ru-RU"/>
              </w:rPr>
              <w:t>е</w:t>
            </w:r>
            <w:r w:rsidRPr="00CF7D77">
              <w:rPr>
                <w:i/>
                <w:iCs/>
                <w:vertAlign w:val="subscript"/>
                <w:lang w:val="uk-UA" w:eastAsia="ru-RU"/>
              </w:rPr>
              <w:t>н</w:t>
            </w:r>
            <w:r w:rsidRPr="00CF7D77">
              <w:rPr>
                <w:i/>
                <w:iCs/>
                <w:lang w:val="uk-UA" w:eastAsia="ru-RU"/>
              </w:rPr>
              <w:t xml:space="preserve">, </w:t>
            </w:r>
            <w:r w:rsidRPr="00CF7D77">
              <w:rPr>
                <w:lang w:val="uk-UA" w:eastAsia="ru-RU"/>
              </w:rPr>
              <w:t>при природному освітленні, %</w:t>
            </w:r>
          </w:p>
        </w:tc>
      </w:tr>
      <w:tr w:rsidR="00491A27" w:rsidRPr="00D16319" w14:paraId="554CC174" w14:textId="77777777" w:rsidTr="00315C6C">
        <w:trPr>
          <w:cantSplit/>
          <w:trHeight w:val="68"/>
        </w:trPr>
        <w:tc>
          <w:tcPr>
            <w:tcW w:w="633" w:type="pct"/>
            <w:vMerge/>
            <w:vAlign w:val="center"/>
          </w:tcPr>
          <w:p w14:paraId="33D6D781" w14:textId="77777777" w:rsidR="00DF1AC9" w:rsidRPr="00CF7D77" w:rsidRDefault="00DF1AC9" w:rsidP="00CF7D77">
            <w:pPr>
              <w:pStyle w:val="aff"/>
              <w:jc w:val="center"/>
              <w:rPr>
                <w:lang w:val="uk-UA" w:eastAsia="ru-RU"/>
              </w:rPr>
            </w:pPr>
          </w:p>
        </w:tc>
        <w:tc>
          <w:tcPr>
            <w:tcW w:w="515" w:type="pct"/>
            <w:vMerge/>
            <w:vAlign w:val="center"/>
          </w:tcPr>
          <w:p w14:paraId="5416316D" w14:textId="77777777" w:rsidR="00DF1AC9" w:rsidRPr="00CF7D77" w:rsidRDefault="00DF1AC9" w:rsidP="00CF7D77">
            <w:pPr>
              <w:pStyle w:val="aff"/>
              <w:jc w:val="center"/>
              <w:rPr>
                <w:lang w:val="uk-UA" w:eastAsia="ru-RU"/>
              </w:rPr>
            </w:pPr>
          </w:p>
        </w:tc>
        <w:tc>
          <w:tcPr>
            <w:tcW w:w="443" w:type="pct"/>
            <w:vMerge/>
            <w:vAlign w:val="center"/>
          </w:tcPr>
          <w:p w14:paraId="7272F9F6" w14:textId="77777777" w:rsidR="00DF1AC9" w:rsidRPr="00CF7D77" w:rsidRDefault="00DF1AC9" w:rsidP="00CF7D77">
            <w:pPr>
              <w:pStyle w:val="aff"/>
              <w:jc w:val="center"/>
              <w:rPr>
                <w:lang w:val="uk-UA" w:eastAsia="ru-RU"/>
              </w:rPr>
            </w:pPr>
          </w:p>
        </w:tc>
        <w:tc>
          <w:tcPr>
            <w:tcW w:w="369" w:type="pct"/>
            <w:vMerge/>
            <w:vAlign w:val="center"/>
          </w:tcPr>
          <w:p w14:paraId="3FEC4AA1" w14:textId="77777777" w:rsidR="00DF1AC9" w:rsidRPr="00CF7D77" w:rsidRDefault="00DF1AC9" w:rsidP="00CF7D77">
            <w:pPr>
              <w:pStyle w:val="aff"/>
              <w:jc w:val="center"/>
              <w:rPr>
                <w:lang w:val="uk-UA" w:eastAsia="ru-RU"/>
              </w:rPr>
            </w:pPr>
          </w:p>
        </w:tc>
        <w:tc>
          <w:tcPr>
            <w:tcW w:w="664" w:type="pct"/>
            <w:vMerge/>
            <w:vAlign w:val="center"/>
          </w:tcPr>
          <w:p w14:paraId="66F7CA7E" w14:textId="77777777" w:rsidR="00DF1AC9" w:rsidRPr="00CF7D77" w:rsidRDefault="00DF1AC9" w:rsidP="00CF7D77">
            <w:pPr>
              <w:pStyle w:val="aff"/>
              <w:jc w:val="center"/>
              <w:rPr>
                <w:lang w:val="uk-UA" w:eastAsia="ru-RU"/>
              </w:rPr>
            </w:pPr>
          </w:p>
        </w:tc>
        <w:tc>
          <w:tcPr>
            <w:tcW w:w="664" w:type="pct"/>
            <w:vMerge/>
            <w:vAlign w:val="center"/>
          </w:tcPr>
          <w:p w14:paraId="4B2032F7" w14:textId="77777777" w:rsidR="00DF1AC9" w:rsidRPr="00CF7D77" w:rsidRDefault="00DF1AC9" w:rsidP="00CF7D77">
            <w:pPr>
              <w:pStyle w:val="aff"/>
              <w:jc w:val="center"/>
              <w:rPr>
                <w:lang w:val="uk-UA" w:eastAsia="ru-RU"/>
              </w:rPr>
            </w:pPr>
          </w:p>
        </w:tc>
        <w:tc>
          <w:tcPr>
            <w:tcW w:w="919" w:type="pct"/>
            <w:vAlign w:val="center"/>
          </w:tcPr>
          <w:p w14:paraId="2D501CDA" w14:textId="77777777" w:rsidR="00DF1AC9" w:rsidRPr="00CF7D77" w:rsidRDefault="00DF1AC9" w:rsidP="00CF7D77">
            <w:pPr>
              <w:pStyle w:val="aff"/>
              <w:jc w:val="center"/>
              <w:rPr>
                <w:lang w:val="uk-UA" w:eastAsia="ru-RU"/>
              </w:rPr>
            </w:pPr>
            <w:r w:rsidRPr="00CF7D77">
              <w:rPr>
                <w:lang w:val="uk-UA" w:eastAsia="ru-RU"/>
              </w:rPr>
              <w:t>Загальному</w:t>
            </w:r>
          </w:p>
        </w:tc>
        <w:tc>
          <w:tcPr>
            <w:tcW w:w="794" w:type="pct"/>
            <w:vAlign w:val="center"/>
          </w:tcPr>
          <w:p w14:paraId="756F98FB" w14:textId="77777777" w:rsidR="00DF1AC9" w:rsidRPr="00CF7D77" w:rsidRDefault="00DF1AC9" w:rsidP="00CF7D77">
            <w:pPr>
              <w:pStyle w:val="aff"/>
              <w:jc w:val="center"/>
              <w:rPr>
                <w:lang w:val="uk-UA" w:eastAsia="ru-RU"/>
              </w:rPr>
            </w:pPr>
            <w:r w:rsidRPr="00CF7D77">
              <w:rPr>
                <w:lang w:val="uk-UA" w:eastAsia="ru-RU"/>
              </w:rPr>
              <w:t>Боковому</w:t>
            </w:r>
          </w:p>
        </w:tc>
      </w:tr>
      <w:tr w:rsidR="00491A27" w:rsidRPr="00D16319" w14:paraId="0D1D0D8F" w14:textId="77777777" w:rsidTr="00315C6C">
        <w:trPr>
          <w:trHeight w:val="649"/>
        </w:trPr>
        <w:tc>
          <w:tcPr>
            <w:tcW w:w="633" w:type="pct"/>
            <w:vAlign w:val="center"/>
          </w:tcPr>
          <w:p w14:paraId="7CA66B1C" w14:textId="77777777" w:rsidR="00DF1AC9" w:rsidRPr="00F049DD" w:rsidRDefault="00DF1AC9" w:rsidP="00CF7D77">
            <w:pPr>
              <w:pStyle w:val="aff"/>
              <w:jc w:val="center"/>
              <w:rPr>
                <w:lang w:val="uk-UA" w:eastAsia="ru-RU"/>
              </w:rPr>
            </w:pPr>
            <w:r>
              <w:rPr>
                <w:lang w:val="uk-UA" w:eastAsia="ru-RU"/>
              </w:rPr>
              <w:t>Середн. точн.</w:t>
            </w:r>
          </w:p>
        </w:tc>
        <w:tc>
          <w:tcPr>
            <w:tcW w:w="515" w:type="pct"/>
            <w:vAlign w:val="center"/>
          </w:tcPr>
          <w:p w14:paraId="17680790" w14:textId="77777777" w:rsidR="00DF1AC9" w:rsidRPr="00D16319" w:rsidRDefault="00DF1AC9" w:rsidP="00CF7D77">
            <w:pPr>
              <w:pStyle w:val="aff"/>
              <w:jc w:val="center"/>
              <w:rPr>
                <w:lang w:val="uk-UA" w:eastAsia="ru-RU"/>
              </w:rPr>
            </w:pPr>
            <w:r>
              <w:rPr>
                <w:lang w:val="uk-UA" w:eastAsia="ru-RU"/>
              </w:rPr>
              <w:t>Від 0,5 до 1</w:t>
            </w:r>
          </w:p>
        </w:tc>
        <w:tc>
          <w:tcPr>
            <w:tcW w:w="443" w:type="pct"/>
            <w:vAlign w:val="center"/>
          </w:tcPr>
          <w:p w14:paraId="0CF6D27E" w14:textId="77777777" w:rsidR="00DF1AC9" w:rsidRPr="00DF1AC9" w:rsidRDefault="00DF1AC9" w:rsidP="00CF7D77">
            <w:pPr>
              <w:pStyle w:val="aff"/>
              <w:jc w:val="center"/>
              <w:rPr>
                <w:lang w:val="en-US" w:eastAsia="ru-RU"/>
              </w:rPr>
            </w:pPr>
            <w:r>
              <w:rPr>
                <w:lang w:val="en-US" w:eastAsia="ru-RU"/>
              </w:rPr>
              <w:t>IV</w:t>
            </w:r>
          </w:p>
        </w:tc>
        <w:tc>
          <w:tcPr>
            <w:tcW w:w="369" w:type="pct"/>
            <w:vAlign w:val="center"/>
          </w:tcPr>
          <w:p w14:paraId="73F5E192" w14:textId="77777777" w:rsidR="00DF1AC9" w:rsidRPr="00DF1AC9" w:rsidRDefault="00491A27" w:rsidP="00CF7D77">
            <w:pPr>
              <w:pStyle w:val="aff"/>
              <w:jc w:val="center"/>
              <w:rPr>
                <w:lang w:val="uk-UA" w:eastAsia="ru-RU"/>
              </w:rPr>
            </w:pPr>
            <w:r>
              <w:rPr>
                <w:lang w:val="uk-UA" w:eastAsia="ru-RU"/>
              </w:rPr>
              <w:t>а</w:t>
            </w:r>
          </w:p>
        </w:tc>
        <w:tc>
          <w:tcPr>
            <w:tcW w:w="664" w:type="pct"/>
            <w:vAlign w:val="center"/>
          </w:tcPr>
          <w:p w14:paraId="3ADB87EA" w14:textId="77777777" w:rsidR="00DF1AC9" w:rsidRPr="00D16319" w:rsidRDefault="00491A27" w:rsidP="00CF7D77">
            <w:pPr>
              <w:pStyle w:val="aff"/>
              <w:jc w:val="center"/>
              <w:rPr>
                <w:lang w:val="uk-UA" w:eastAsia="ru-RU"/>
              </w:rPr>
            </w:pPr>
            <w:r>
              <w:rPr>
                <w:lang w:val="uk-UA" w:eastAsia="ru-RU"/>
              </w:rPr>
              <w:t>Середній</w:t>
            </w:r>
          </w:p>
        </w:tc>
        <w:tc>
          <w:tcPr>
            <w:tcW w:w="664" w:type="pct"/>
            <w:vAlign w:val="center"/>
          </w:tcPr>
          <w:p w14:paraId="12F9E8D0" w14:textId="77777777" w:rsidR="00DF1AC9" w:rsidRPr="00D16319" w:rsidRDefault="00491A27" w:rsidP="00CF7D77">
            <w:pPr>
              <w:pStyle w:val="aff"/>
              <w:jc w:val="center"/>
              <w:rPr>
                <w:lang w:val="uk-UA" w:eastAsia="ru-RU"/>
              </w:rPr>
            </w:pPr>
            <w:r>
              <w:rPr>
                <w:lang w:val="uk-UA" w:eastAsia="ru-RU"/>
              </w:rPr>
              <w:t>Середній</w:t>
            </w:r>
          </w:p>
        </w:tc>
        <w:tc>
          <w:tcPr>
            <w:tcW w:w="919" w:type="pct"/>
            <w:vAlign w:val="center"/>
          </w:tcPr>
          <w:p w14:paraId="18652E02" w14:textId="77777777" w:rsidR="00DF1AC9" w:rsidRPr="00D16319" w:rsidRDefault="00DE7B16" w:rsidP="00CF7D77">
            <w:pPr>
              <w:pStyle w:val="aff"/>
              <w:jc w:val="center"/>
              <w:rPr>
                <w:lang w:val="uk-UA" w:eastAsia="ru-RU"/>
              </w:rPr>
            </w:pPr>
            <w:r>
              <w:rPr>
                <w:lang w:val="uk-UA" w:eastAsia="ru-RU"/>
              </w:rPr>
              <w:t>300</w:t>
            </w:r>
          </w:p>
        </w:tc>
        <w:tc>
          <w:tcPr>
            <w:tcW w:w="794" w:type="pct"/>
            <w:vAlign w:val="center"/>
          </w:tcPr>
          <w:p w14:paraId="7CA2D046" w14:textId="77777777" w:rsidR="00DF1AC9" w:rsidRPr="00D16319" w:rsidRDefault="00B50FD6" w:rsidP="00CF7D77">
            <w:pPr>
              <w:pStyle w:val="aff"/>
              <w:jc w:val="center"/>
              <w:rPr>
                <w:lang w:val="uk-UA" w:eastAsia="ru-RU"/>
              </w:rPr>
            </w:pPr>
            <w:r>
              <w:rPr>
                <w:lang w:val="uk-UA" w:eastAsia="ru-RU"/>
              </w:rPr>
              <w:t>0,9</w:t>
            </w:r>
          </w:p>
        </w:tc>
      </w:tr>
    </w:tbl>
    <w:p w14:paraId="2E9DF1CE" w14:textId="77777777" w:rsidR="00DF1AC9" w:rsidRDefault="00DF1AC9" w:rsidP="00F940E9">
      <w:pPr>
        <w:pStyle w:val="af"/>
      </w:pPr>
    </w:p>
    <w:p w14:paraId="7C5230EB" w14:textId="77777777" w:rsidR="00121AC4" w:rsidRDefault="00121AC4" w:rsidP="00121AC4">
      <w:pPr>
        <w:pStyle w:val="af"/>
      </w:pPr>
      <w:r w:rsidRPr="00121AC4">
        <w:t>Для умов м. Харкова, необхідно розрахувати нормативне значення коефіцієнта природної освітленості, згідно з ДБН В.2.5-28-06 за формулою (6.1):</w:t>
      </w:r>
    </w:p>
    <w:p w14:paraId="782B9357" w14:textId="77777777" w:rsidR="00121AC4" w:rsidRDefault="00121AC4" w:rsidP="00121AC4">
      <w:pPr>
        <w:pStyle w:val="afc"/>
      </w:pPr>
      <w:r w:rsidRPr="00D16319">
        <w:object w:dxaOrig="1200" w:dyaOrig="360" w14:anchorId="48EBF104">
          <v:shape id="_x0000_i1041" type="#_x0000_t75" style="width:68.25pt;height:21pt" o:ole="">
            <v:imagedata r:id="rId70" o:title=""/>
          </v:shape>
          <o:OLEObject Type="Embed" ProgID="Equation.DSMT4" ShapeID="_x0000_i1041" DrawAspect="Content" ObjectID="_1685303046" r:id="rId71"/>
        </w:object>
      </w:r>
      <w:r>
        <w:tab/>
      </w:r>
      <w:r w:rsidR="00B71C9C">
        <w:tab/>
      </w:r>
      <w:r>
        <w:tab/>
      </w:r>
      <w:r>
        <w:tab/>
      </w:r>
      <w:r>
        <w:tab/>
      </w:r>
      <w:r>
        <w:tab/>
        <w:t xml:space="preserve"> (6.1) </w:t>
      </w:r>
    </w:p>
    <w:p w14:paraId="3AC06711" w14:textId="77777777" w:rsidR="00482848" w:rsidRDefault="00482848" w:rsidP="00482848">
      <w:pPr>
        <w:pStyle w:val="af"/>
        <w:rPr>
          <w:lang w:eastAsia="ru-RU"/>
        </w:rPr>
      </w:pPr>
      <w:r>
        <w:rPr>
          <w:lang w:eastAsia="ru-RU"/>
        </w:rPr>
        <w:t>де</w:t>
      </w:r>
      <w:r w:rsidR="00BD7596">
        <w:rPr>
          <w:lang w:eastAsia="ru-RU"/>
        </w:rPr>
        <w:t xml:space="preserve"> </w:t>
      </w:r>
      <w:r w:rsidR="00B271B3">
        <w:rPr>
          <w:rFonts w:eastAsia="Times New Roman"/>
          <w:i/>
          <w:szCs w:val="20"/>
          <w:lang w:val="en-US"/>
        </w:rPr>
        <w:t>e</w:t>
      </w:r>
      <w:r w:rsidR="00B271B3" w:rsidRPr="00315C6C">
        <w:rPr>
          <w:rFonts w:eastAsia="Times New Roman"/>
          <w:i/>
          <w:sz w:val="24"/>
          <w:szCs w:val="20"/>
          <w:vertAlign w:val="subscript"/>
          <w:lang w:val="en-US"/>
        </w:rPr>
        <w:t>N</w:t>
      </w:r>
      <w:r w:rsidR="00B271B3">
        <w:rPr>
          <w:lang w:eastAsia="ru-RU"/>
        </w:rPr>
        <w:t xml:space="preserve"> </w:t>
      </w:r>
      <w:r>
        <w:rPr>
          <w:lang w:eastAsia="ru-RU"/>
        </w:rPr>
        <w:t>– КПО за характеристикою зорової роботи;</w:t>
      </w:r>
    </w:p>
    <w:p w14:paraId="023ED7C3" w14:textId="77777777" w:rsidR="00121AC4" w:rsidRDefault="00482848" w:rsidP="00482848">
      <w:pPr>
        <w:pStyle w:val="af"/>
        <w:rPr>
          <w:lang w:eastAsia="ru-RU"/>
        </w:rPr>
      </w:pPr>
      <w:r w:rsidRPr="00D16319">
        <w:rPr>
          <w:rFonts w:eastAsia="Times New Roman"/>
          <w:position w:val="-12"/>
          <w:lang w:eastAsia="ru-RU"/>
        </w:rPr>
        <w:object w:dxaOrig="360" w:dyaOrig="360" w14:anchorId="1E8A08B0">
          <v:shape id="_x0000_i1042" type="#_x0000_t75" style="width:18pt;height:18pt" o:ole="">
            <v:imagedata r:id="rId72" o:title=""/>
          </v:shape>
          <o:OLEObject Type="Embed" ProgID="Equation.DSMT4" ShapeID="_x0000_i1042" DrawAspect="Content" ObjectID="_1685303047" r:id="rId73"/>
        </w:object>
      </w:r>
      <w:r>
        <w:rPr>
          <w:lang w:eastAsia="ru-RU"/>
        </w:rPr>
        <w:t xml:space="preserve"> – коефіцієнт, що враховує умови освітлення</w:t>
      </w:r>
      <w:r w:rsidR="00BD7596">
        <w:rPr>
          <w:lang w:eastAsia="ru-RU"/>
        </w:rPr>
        <w:t xml:space="preserve"> </w:t>
      </w:r>
      <w:r>
        <w:rPr>
          <w:lang w:eastAsia="ru-RU"/>
        </w:rPr>
        <w:t>0,9</w:t>
      </w:r>
    </w:p>
    <w:p w14:paraId="3FE80C7C" w14:textId="77777777" w:rsidR="00482848" w:rsidRDefault="00315C6C" w:rsidP="00482848">
      <w:pPr>
        <w:pStyle w:val="af4"/>
        <w:rPr>
          <w:rFonts w:eastAsia="Times New Roman"/>
          <w:szCs w:val="20"/>
        </w:rPr>
      </w:pPr>
      <w:r>
        <w:rPr>
          <w:rFonts w:eastAsia="Times New Roman"/>
          <w:i/>
          <w:szCs w:val="20"/>
          <w:lang w:val="en-US"/>
        </w:rPr>
        <w:t>e</w:t>
      </w:r>
      <w:r w:rsidRPr="00315C6C">
        <w:rPr>
          <w:rFonts w:eastAsia="Times New Roman"/>
          <w:i/>
          <w:sz w:val="24"/>
          <w:szCs w:val="20"/>
          <w:vertAlign w:val="subscript"/>
          <w:lang w:val="en-US"/>
        </w:rPr>
        <w:t>N</w:t>
      </w:r>
      <w:r w:rsidRPr="008A53DA">
        <w:rPr>
          <w:rFonts w:eastAsia="Times New Roman"/>
          <w:i/>
          <w:sz w:val="24"/>
          <w:szCs w:val="20"/>
          <w:vertAlign w:val="subscript"/>
          <w:lang w:val="ru-RU"/>
        </w:rPr>
        <w:t xml:space="preserve"> </w:t>
      </w:r>
      <w:r w:rsidR="00482848" w:rsidRPr="00E42BFF">
        <w:rPr>
          <w:rFonts w:eastAsia="Times New Roman"/>
          <w:szCs w:val="20"/>
          <w:lang w:val="ru-RU"/>
        </w:rPr>
        <w:t xml:space="preserve">= 0,9 * </w:t>
      </w:r>
      <w:r w:rsidR="00E34B20" w:rsidRPr="00E42BFF">
        <w:rPr>
          <w:rFonts w:eastAsia="Times New Roman"/>
          <w:szCs w:val="20"/>
          <w:lang w:val="ru-RU"/>
        </w:rPr>
        <w:t>0,9 = 0,81</w:t>
      </w:r>
    </w:p>
    <w:p w14:paraId="4433D72D" w14:textId="77777777" w:rsidR="00E34B20" w:rsidRDefault="00E34B20" w:rsidP="00E34B20">
      <w:pPr>
        <w:pStyle w:val="af"/>
      </w:pPr>
      <w:r>
        <w:t>В лабораторії є два види освітлення: природне (в світлу частину доби) та штучне (у темну).</w:t>
      </w:r>
    </w:p>
    <w:p w14:paraId="13D2B9EF" w14:textId="77777777" w:rsidR="00E34B20" w:rsidRDefault="00E34B20" w:rsidP="00E34B20">
      <w:pPr>
        <w:pStyle w:val="af"/>
      </w:pPr>
      <w:r>
        <w:t>Природне – бокове одностороннє.</w:t>
      </w:r>
    </w:p>
    <w:p w14:paraId="1633BE79" w14:textId="77777777" w:rsidR="00E34B20" w:rsidRDefault="00E34B20" w:rsidP="00E34B20">
      <w:pPr>
        <w:pStyle w:val="af"/>
      </w:pPr>
      <w:r>
        <w:t>Для загального рівномірного освітлення використані світильники серії ПВЛМ-ДР з люмінесцентними лампами типу ЛД-40.</w:t>
      </w:r>
    </w:p>
    <w:p w14:paraId="5A1EE7B8" w14:textId="77777777" w:rsidR="00E34B20" w:rsidRPr="00E34B20" w:rsidRDefault="00E34B20" w:rsidP="00E34B20">
      <w:pPr>
        <w:pStyle w:val="af"/>
      </w:pPr>
      <w:r>
        <w:t>Згідно з ДБН В.2.5-28-2006 (для нових будівель) та СНиП II-4-79 (для старих будівель) визначено вимоги до системи освітлення робочого місця користувача ПК.</w:t>
      </w:r>
    </w:p>
    <w:p w14:paraId="6EAC6DC9" w14:textId="77777777" w:rsidR="00F940E9" w:rsidRDefault="00F940E9" w:rsidP="00F940E9">
      <w:pPr>
        <w:pStyle w:val="a2"/>
      </w:pPr>
      <w:bookmarkStart w:id="92" w:name="_Toc74067621"/>
      <w:r w:rsidRPr="00F940E9">
        <w:t>Електробезпека</w:t>
      </w:r>
      <w:bookmarkEnd w:id="92"/>
    </w:p>
    <w:p w14:paraId="67FCA018" w14:textId="77777777" w:rsidR="00BD7596" w:rsidRDefault="00BD7596" w:rsidP="00BD7596">
      <w:pPr>
        <w:pStyle w:val="af"/>
      </w:pPr>
      <w:r>
        <w:t>В даному підрозділі було розглянуто питання, які пов’язані з безпекою при роботі на електрообладнанн</w:t>
      </w:r>
      <w:r w:rsidR="00315C6C">
        <w:t>і згідно вимогам ПУЭ, ПБЕ, ГОСТ </w:t>
      </w:r>
      <w:r>
        <w:t>12.2.007.0-75, та ін. нормативно-технічним документам.</w:t>
      </w:r>
    </w:p>
    <w:p w14:paraId="61969E18" w14:textId="77777777" w:rsidR="00BD7596" w:rsidRDefault="00BD7596" w:rsidP="00BD7596">
      <w:pPr>
        <w:pStyle w:val="af"/>
      </w:pPr>
      <w:r>
        <w:t xml:space="preserve">Визначено вимоги до осіб, які допускаються до роботи на ПК, засоби ті заходи, які забезпечують електробезпеку. </w:t>
      </w:r>
    </w:p>
    <w:p w14:paraId="6A3BF5B4" w14:textId="77777777" w:rsidR="00BD7596" w:rsidRDefault="00BD7596" w:rsidP="00BD7596">
      <w:pPr>
        <w:pStyle w:val="af"/>
      </w:pPr>
      <w:r>
        <w:lastRenderedPageBreak/>
        <w:t xml:space="preserve">Електробезпека забезпечується комплексом конструктивних, схемно-конструктивних та експлуатаційних засобів і заходів захисту. Системи електропостачання, монтаж силового електрообладнання і електричного освітлення відповідають </w:t>
      </w:r>
      <w:r w:rsidR="00315C6C">
        <w:t>вимогам ПУЭ, ПБЕ, ГОСТ </w:t>
      </w:r>
      <w:r>
        <w:t>12.2.007.0-75, та ін. нормативно-технічним документам.</w:t>
      </w:r>
    </w:p>
    <w:p w14:paraId="194DE551" w14:textId="77777777" w:rsidR="00BD7596" w:rsidRDefault="00BD7596" w:rsidP="00BD7596">
      <w:pPr>
        <w:pStyle w:val="af"/>
      </w:pPr>
      <w:r>
        <w:t>Електробезпека забезпечується комплексом конструктивних, схемно-конструктивних й експлуатаційних засобів і заходів захисту .</w:t>
      </w:r>
    </w:p>
    <w:p w14:paraId="5C630F9E" w14:textId="77777777" w:rsidR="00BD7596" w:rsidRDefault="00BD7596" w:rsidP="00BD7596">
      <w:pPr>
        <w:pStyle w:val="af"/>
      </w:pPr>
      <w:r>
        <w:t>Конструктивні заходи захисту призначені для запобігання дотику людини до струмоведучих частин електроустаткування, для цього апаратура знаходиться в ізолюючому корпусі, а дроти – ізольовані. Корпуси розкривають після відключення від живлення відповідно до вимог ПУЭ-87. Ступінь захисту електроапаратури прийнятий IP-44, де перший знак «4» захист від твердих тіл розміром 1 мм, другий зна</w:t>
      </w:r>
      <w:r w:rsidR="00315C6C">
        <w:t>к «4» – захист від бризок (ГОСТ </w:t>
      </w:r>
      <w:r>
        <w:t xml:space="preserve">14254-96). </w:t>
      </w:r>
    </w:p>
    <w:p w14:paraId="5F5B0D45" w14:textId="77777777" w:rsidR="00BD7596" w:rsidRDefault="00BD7596" w:rsidP="00BD7596">
      <w:pPr>
        <w:pStyle w:val="af"/>
      </w:pPr>
      <w:r>
        <w:t xml:space="preserve">Сучасний пристрій, що реагує на диференціальний струм, разом з пристроями захисту від надструму, відноситься до додаткових видів захисту. </w:t>
      </w:r>
    </w:p>
    <w:p w14:paraId="4318E6FC" w14:textId="77777777" w:rsidR="00BD7596" w:rsidRDefault="00BD7596" w:rsidP="00BD7596">
      <w:pPr>
        <w:pStyle w:val="af"/>
      </w:pPr>
      <w:r>
        <w:t xml:space="preserve">Пристрій захисного відключення призначений для захисту людини від ураження електричним струмом при несправностях електроустаткування або при контакті з тими, що знаходяться під напругою частин електроустановки, а також для запобігання спалахам і пожежам, викликаним струмами витоку і замикання на землю, що виникає унаслідок тривалого протікання струмів витоку і струмів короткого замикання, що розвиваються з них. </w:t>
      </w:r>
    </w:p>
    <w:p w14:paraId="2D622000" w14:textId="77777777" w:rsidR="00BD7596" w:rsidRDefault="00BD7596" w:rsidP="00BD7596">
      <w:pPr>
        <w:pStyle w:val="af"/>
      </w:pPr>
      <w:r>
        <w:t xml:space="preserve">При малих струмах замикання, зниженні рівня ізоляції, а також при обриві нульового захисного провідника занулення недостатньо ефективно, тому в цих випадках УЗО є єдиним засобом захисту людини від електричного ураження Ці функції не властиві звичайним автоматичним вимикачам, що реагують лише на перевантаження або коротке замикання. </w:t>
      </w:r>
    </w:p>
    <w:p w14:paraId="28725A4C" w14:textId="77777777" w:rsidR="00BD7596" w:rsidRDefault="00BD7596" w:rsidP="00BD7596">
      <w:pPr>
        <w:pStyle w:val="af"/>
      </w:pPr>
      <w:r>
        <w:t xml:space="preserve">У основі дії захисного відключення, як електрозахисного засобу, лежить принцип обмеження (за рахунок швидкого відключення) тривалості протікання струму через тіло людини при ненавмисному дотику його до елементів електроустановки, що знаходяться під напругою. </w:t>
      </w:r>
    </w:p>
    <w:p w14:paraId="45FED539" w14:textId="77777777" w:rsidR="00BD7596" w:rsidRDefault="00BD7596" w:rsidP="00BD7596">
      <w:pPr>
        <w:pStyle w:val="af"/>
      </w:pPr>
      <w:r>
        <w:lastRenderedPageBreak/>
        <w:t xml:space="preserve">Зі всіх відомих електрозахисних засобів УЗО є єдиним, що забезпечує захист людини від поразки електричним струмом при прямому дотику до однієї з токоведущих частин. </w:t>
      </w:r>
    </w:p>
    <w:p w14:paraId="5C46CDB6" w14:textId="77777777" w:rsidR="00BD7596" w:rsidRDefault="00BD7596" w:rsidP="00BD7596">
      <w:pPr>
        <w:pStyle w:val="af"/>
      </w:pPr>
      <w:r>
        <w:t xml:space="preserve">Особливостями УЗО є висока надійність, простота монтажу і невеликі розміри. Використання таких пристроїв дозволяє досягти високого ступеня захисту. </w:t>
      </w:r>
    </w:p>
    <w:p w14:paraId="234EAF70" w14:textId="77777777" w:rsidR="00BD7596" w:rsidRDefault="00BD7596" w:rsidP="00BD7596">
      <w:pPr>
        <w:pStyle w:val="af"/>
      </w:pPr>
      <w:r>
        <w:t xml:space="preserve">Схемно-конструктивні засоби захисту знижують небезпеку дотику людини до не струмоведучих струмопровідних частин електричних пристроїв при випадковому пробої ізоляції й виникненні електричного потенціалу на них </w:t>
      </w:r>
    </w:p>
    <w:p w14:paraId="1CAD19E1" w14:textId="77777777" w:rsidR="00BD7596" w:rsidRDefault="00BD7596" w:rsidP="00BD7596">
      <w:pPr>
        <w:pStyle w:val="af"/>
      </w:pPr>
      <w:r>
        <w:t xml:space="preserve">Живлення установки здійснюється від однофазної трипровідної мережі з заземленою нейтраллю напругою 220 В та частотою 50 Гц. Приміщення лабораторії є приміщенням з підвищеною небезпекою ураження електричним струмом, то згідно з </w:t>
      </w:r>
      <w:r w:rsidR="00315C6C">
        <w:t>ГОСТ </w:t>
      </w:r>
      <w:r>
        <w:t xml:space="preserve">12.1.030-81 з метою захисту від ураження електричним струмом використовуємо занулення. Відповідно до </w:t>
      </w:r>
      <w:r w:rsidR="00315C6C">
        <w:t>ГОСТ </w:t>
      </w:r>
      <w:r>
        <w:t>12.2.007.0-75 це відповідає класу 1 за способом захисту від ураження електричним струмом .</w:t>
      </w:r>
    </w:p>
    <w:p w14:paraId="37C69D70" w14:textId="77777777" w:rsidR="00BD7596" w:rsidRDefault="00BD7596" w:rsidP="00BD7596">
      <w:pPr>
        <w:pStyle w:val="af"/>
      </w:pPr>
      <w:r>
        <w:t>Занулення – навмисне електричне з'єднання металевих не струмопровідних частин електроустаткування, яке може опинитися під напругою, з глухо заземленою нейтральною точкою обмотки джерела струму в трифазних мережах, з глухо заземленим виводом обмотки джерела струму в однофазних мережах та з глухо заземленою середньою точкою обмотки джерела енергії в мережах постійного струму.</w:t>
      </w:r>
    </w:p>
    <w:p w14:paraId="59929D37" w14:textId="77777777" w:rsidR="00BD7596" w:rsidRDefault="00BD7596" w:rsidP="00BD7596">
      <w:pPr>
        <w:pStyle w:val="af"/>
      </w:pPr>
      <w:r>
        <w:t>Принцип дії занулення – перетворення замикання на корпус в однофазне коротке замикання (тобто замикання між фазним та нульовим захисними провідниками) з метою викликати великий струм, здатний забезпечити спрацювання захисту і тим самим автоматично відключити пошкоджене електроустаткування від мережі живлення.</w:t>
      </w:r>
    </w:p>
    <w:p w14:paraId="68A6246A" w14:textId="77777777" w:rsidR="00BD7596" w:rsidRDefault="00BD7596" w:rsidP="00BD7596">
      <w:pPr>
        <w:pStyle w:val="af"/>
      </w:pPr>
      <w:r>
        <w:t xml:space="preserve">Занулення здійснює дві захисні дії – швидке автоматичне відключення пошкодженого електроустаткування від мережі живлення та зниження напруги </w:t>
      </w:r>
      <w:r>
        <w:lastRenderedPageBreak/>
        <w:t>занулених металевих не струмопровідних частин, які опинилися під напругою, відносно землі.</w:t>
      </w:r>
    </w:p>
    <w:p w14:paraId="48CFE3C1" w14:textId="77777777" w:rsidR="00F940E9" w:rsidRDefault="00BD7596" w:rsidP="00BD7596">
      <w:pPr>
        <w:pStyle w:val="af"/>
      </w:pPr>
      <w:r>
        <w:t>Заходи захисту від статичної електрики:</w:t>
      </w:r>
    </w:p>
    <w:p w14:paraId="6A613682" w14:textId="77777777" w:rsidR="00BD7596" w:rsidRDefault="00BD7596" w:rsidP="00BD7596">
      <w:pPr>
        <w:pStyle w:val="a4"/>
      </w:pPr>
      <w:r>
        <w:t>кілька разів на протязі робочого дня мити руки і обличчя водою, а після закінчення роботи вимити руки й лице з милом;</w:t>
      </w:r>
    </w:p>
    <w:p w14:paraId="2E74F970" w14:textId="77777777" w:rsidR="00BD7596" w:rsidRDefault="00BD7596" w:rsidP="00BD7596">
      <w:pPr>
        <w:pStyle w:val="a4"/>
      </w:pPr>
      <w:r>
        <w:t>щоденно протирати екран монітора, клавіатуру, пристрій "миша", а якщо є приекранний фільтр то і його антистатичною серветкою;</w:t>
      </w:r>
    </w:p>
    <w:p w14:paraId="5891F9DB" w14:textId="77777777" w:rsidR="00BD7596" w:rsidRDefault="00BD7596" w:rsidP="00BD7596">
      <w:pPr>
        <w:pStyle w:val="a4"/>
      </w:pPr>
      <w:r>
        <w:t>щоденно в приміщенні з ПК проводити вологе прибирання;</w:t>
      </w:r>
    </w:p>
    <w:p w14:paraId="732B1AED" w14:textId="77777777" w:rsidR="00BD7596" w:rsidRDefault="00BD7596" w:rsidP="00BD7596">
      <w:pPr>
        <w:pStyle w:val="a4"/>
      </w:pPr>
      <w:r>
        <w:t>установити нейтралізатори статичної електрики;</w:t>
      </w:r>
    </w:p>
    <w:p w14:paraId="57B4E42B" w14:textId="77777777" w:rsidR="00BD7596" w:rsidRDefault="00BD7596" w:rsidP="00BD7596">
      <w:pPr>
        <w:pStyle w:val="a4"/>
      </w:pPr>
      <w:r>
        <w:t>підтримувати у приміщенні вологість повітря зазначену в нормативних документах;</w:t>
      </w:r>
    </w:p>
    <w:p w14:paraId="51A21904" w14:textId="77777777" w:rsidR="00BD7596" w:rsidRDefault="00BD7596" w:rsidP="00BD7596">
      <w:pPr>
        <w:pStyle w:val="a4"/>
      </w:pPr>
      <w:r>
        <w:t>виконати у відповідності з ДНАОП 0.00-1.21-98 "Правила безпечної експлуатації електроустановок споживачів" заземлення ВДТ;</w:t>
      </w:r>
    </w:p>
    <w:p w14:paraId="52A68EA9" w14:textId="77777777" w:rsidR="00BD7596" w:rsidRDefault="00BD7596" w:rsidP="00BD7596">
      <w:pPr>
        <w:pStyle w:val="a4"/>
      </w:pPr>
      <w:r>
        <w:t>користувачу ПК бажано носити одяг з природних (льняних) волокон, в т.ч. і шкарпетки</w:t>
      </w:r>
    </w:p>
    <w:p w14:paraId="5ABBCBED" w14:textId="77777777" w:rsidR="00F940E9" w:rsidRDefault="00F940E9" w:rsidP="00F940E9">
      <w:pPr>
        <w:pStyle w:val="a2"/>
      </w:pPr>
      <w:bookmarkStart w:id="93" w:name="_Toc74067622"/>
      <w:r w:rsidRPr="00F940E9">
        <w:t>Пожежна безпека</w:t>
      </w:r>
      <w:bookmarkEnd w:id="93"/>
    </w:p>
    <w:p w14:paraId="718B1777" w14:textId="77777777" w:rsidR="00136A1F" w:rsidRPr="00BD7596" w:rsidRDefault="00BD7596" w:rsidP="00136A1F">
      <w:pPr>
        <w:pStyle w:val="af"/>
      </w:pPr>
      <w:r w:rsidRPr="00BD7596">
        <w:t>Вірогідні причини виникнення пожежі при розробці програм</w:t>
      </w:r>
      <w:r>
        <w:t>ного забезпечення «</w:t>
      </w:r>
      <w:r>
        <w:rPr>
          <w:lang w:val="en-US"/>
        </w:rPr>
        <w:t>Keyword</w:t>
      </w:r>
      <w:r w:rsidRPr="00BD7596">
        <w:t xml:space="preserve"> </w:t>
      </w:r>
      <w:r>
        <w:rPr>
          <w:lang w:val="en-US"/>
        </w:rPr>
        <w:t>Binder</w:t>
      </w:r>
      <w:r w:rsidRPr="00BD7596">
        <w:t xml:space="preserve"> </w:t>
      </w:r>
      <w:r>
        <w:rPr>
          <w:lang w:val="en-US"/>
        </w:rPr>
        <w:t>Bot</w:t>
      </w:r>
      <w:r>
        <w:t>»</w:t>
      </w:r>
      <w:r w:rsidRPr="00BD7596">
        <w:t>:</w:t>
      </w:r>
    </w:p>
    <w:p w14:paraId="00101E4E" w14:textId="77777777" w:rsidR="00BD7596" w:rsidRDefault="00BD7596" w:rsidP="00BD7596">
      <w:pPr>
        <w:pStyle w:val="a4"/>
      </w:pPr>
      <w:r>
        <w:t>несправність електроприладів і електропроводки;</w:t>
      </w:r>
    </w:p>
    <w:p w14:paraId="0567435F" w14:textId="77777777" w:rsidR="00BD7596" w:rsidRDefault="00BD7596" w:rsidP="00BD7596">
      <w:pPr>
        <w:pStyle w:val="a4"/>
      </w:pPr>
      <w:r>
        <w:t>перегрів апаратури і електромережі;</w:t>
      </w:r>
    </w:p>
    <w:p w14:paraId="65904D5B" w14:textId="77777777" w:rsidR="00BD7596" w:rsidRDefault="00BD7596" w:rsidP="00BD7596">
      <w:pPr>
        <w:pStyle w:val="a4"/>
      </w:pPr>
      <w:r>
        <w:t>розряд статичної електрики;</w:t>
      </w:r>
    </w:p>
    <w:p w14:paraId="6BF48C3E" w14:textId="77777777" w:rsidR="00BD7596" w:rsidRDefault="00BD7596" w:rsidP="00BD7596">
      <w:pPr>
        <w:pStyle w:val="a4"/>
      </w:pPr>
      <w:r>
        <w:t>порушення ізоляції і коротке замикання електричних ланцюгів;</w:t>
      </w:r>
    </w:p>
    <w:p w14:paraId="1FB51BA3" w14:textId="77777777" w:rsidR="00BD7596" w:rsidRDefault="00BD7596" w:rsidP="00BD7596">
      <w:pPr>
        <w:pStyle w:val="a4"/>
      </w:pPr>
      <w:r>
        <w:t>блискавка.</w:t>
      </w:r>
    </w:p>
    <w:p w14:paraId="01F21276" w14:textId="77777777" w:rsidR="00BD7596" w:rsidRDefault="00BD7596" w:rsidP="00BD7596">
      <w:pPr>
        <w:pStyle w:val="af"/>
      </w:pPr>
      <w:r>
        <w:t xml:space="preserve">У відповідність з </w:t>
      </w:r>
      <w:r w:rsidR="00315C6C">
        <w:t>ГОСТ </w:t>
      </w:r>
      <w:r>
        <w:t>12.1.004-91 пожежну безпеку здійснюють системами: запобігання пожежі, пожежного захисту, організаційно-режимних заходів .</w:t>
      </w:r>
    </w:p>
    <w:p w14:paraId="3EBAEEF7" w14:textId="77777777" w:rsidR="00BD7596" w:rsidRDefault="00BD7596" w:rsidP="00BD7596">
      <w:pPr>
        <w:pStyle w:val="af"/>
      </w:pPr>
      <w:r>
        <w:t>Система запобігання пожежі спрямована на створення умов, що виключають можливість виникнення пожежі і містить:</w:t>
      </w:r>
    </w:p>
    <w:p w14:paraId="246E591E" w14:textId="77777777" w:rsidR="00BD7596" w:rsidRDefault="00BD7596" w:rsidP="00BD7596">
      <w:pPr>
        <w:pStyle w:val="a4"/>
      </w:pPr>
      <w:r>
        <w:t>контроль і профілактику ізоляції;</w:t>
      </w:r>
    </w:p>
    <w:p w14:paraId="385DA725" w14:textId="77777777" w:rsidR="00BD7596" w:rsidRDefault="00BD7596" w:rsidP="00BD7596">
      <w:pPr>
        <w:pStyle w:val="a4"/>
      </w:pPr>
      <w:r>
        <w:lastRenderedPageBreak/>
        <w:t>максимальний струмовий захист від коротких замикань;</w:t>
      </w:r>
    </w:p>
    <w:p w14:paraId="7BE208B6" w14:textId="77777777" w:rsidR="00BD7596" w:rsidRDefault="00BD7596" w:rsidP="00BD7596">
      <w:pPr>
        <w:pStyle w:val="a4"/>
      </w:pPr>
      <w:r>
        <w:t>охолоджування елементів, що нагріваються, і блоків апаратури за допомогою вбудованих вентиляторів;</w:t>
      </w:r>
    </w:p>
    <w:p w14:paraId="297518E4" w14:textId="77777777" w:rsidR="00BD7596" w:rsidRDefault="00BD7596" w:rsidP="00BD7596">
      <w:pPr>
        <w:pStyle w:val="a4"/>
      </w:pPr>
      <w:r>
        <w:t>для даного класу будівель, приміщення яких відносяться по ПУЕ до класу П-ІІА і місцевості з середньою грозовою діяльністю 10 і більше годин в рік (умови міста Харкова) встановлено III рівень захисту від блискавки; на будівлі встановлений блискавковідвід, призначений для захисту від прямого удару блискавки;</w:t>
      </w:r>
    </w:p>
    <w:p w14:paraId="0C48B687" w14:textId="77777777" w:rsidR="00BD7596" w:rsidRDefault="00BD7596" w:rsidP="00BD7596">
      <w:pPr>
        <w:pStyle w:val="a4"/>
      </w:pPr>
      <w:r>
        <w:t>виконання, застосування і режим експлуатації електроапаратури відповідають класу приміщення з  пожежної небезпеки П-ІІА, згідно (чому} електроапаратура має ступінь захисту ІР-44, електроосвітлювачі – ІР-2Х.</w:t>
      </w:r>
    </w:p>
    <w:p w14:paraId="5C8F0865" w14:textId="77777777" w:rsidR="00BD7596" w:rsidRDefault="00BD7596" w:rsidP="00BD7596">
      <w:pPr>
        <w:pStyle w:val="af"/>
      </w:pPr>
      <w:r w:rsidRPr="00BD7596">
        <w:t>Система пожежного захисту призначена для локалізації пожежі і включає:</w:t>
      </w:r>
    </w:p>
    <w:p w14:paraId="76420319" w14:textId="77777777" w:rsidR="008B71D7" w:rsidRDefault="008B71D7" w:rsidP="008B71D7">
      <w:pPr>
        <w:pStyle w:val="a4"/>
      </w:pPr>
      <w:r>
        <w:t>аварійне відключення апаратури і комунікацій;</w:t>
      </w:r>
    </w:p>
    <w:p w14:paraId="5D7DD250" w14:textId="77777777" w:rsidR="008B71D7" w:rsidRDefault="008B71D7" w:rsidP="008B71D7">
      <w:pPr>
        <w:pStyle w:val="a4"/>
      </w:pPr>
      <w:r>
        <w:t>сповіщення про пожежу здійснюється по телефону, крім того в приміщенні встановлена димова пожежна сигналізація;</w:t>
      </w:r>
    </w:p>
    <w:p w14:paraId="3EFA2732" w14:textId="77777777" w:rsidR="008B71D7" w:rsidRDefault="008B71D7" w:rsidP="008B71D7">
      <w:pPr>
        <w:pStyle w:val="a4"/>
      </w:pPr>
      <w:r>
        <w:t>приміщення лабораторії оснащене вуглекислотними вогнегасниками ОУ-2 із розрахунку 2 вогнегасники на кожні 20 м площі;</w:t>
      </w:r>
    </w:p>
    <w:p w14:paraId="1DBE84BB" w14:textId="77777777" w:rsidR="008B71D7" w:rsidRDefault="008B71D7" w:rsidP="008B71D7">
      <w:pPr>
        <w:pStyle w:val="a4"/>
      </w:pPr>
      <w:r>
        <w:t>ступінь вогнестійкості будівельних конструкції II вибрано з урахуванням категорії приміщення з пожежної небезпеки В і поверховості будівлі – семиповерхове;</w:t>
      </w:r>
    </w:p>
    <w:p w14:paraId="30F6AC10" w14:textId="77777777" w:rsidR="00BD7596" w:rsidRDefault="008B71D7" w:rsidP="008B71D7">
      <w:pPr>
        <w:pStyle w:val="a4"/>
      </w:pPr>
      <w:r>
        <w:t>для успішної евакуації людей, на випадок пожежі, відстань до найближчого евакуаційного виходу не більше 40 метрів, розміри дверей і ширина коридору відповідають протипожежним нормам проектування виробничих будівель.</w:t>
      </w:r>
    </w:p>
    <w:p w14:paraId="0233A926" w14:textId="77777777" w:rsidR="008B71D7" w:rsidRDefault="008B71D7" w:rsidP="008B71D7">
      <w:pPr>
        <w:pStyle w:val="af"/>
      </w:pPr>
      <w:r>
        <w:t xml:space="preserve">Відповідно до </w:t>
      </w:r>
      <w:r w:rsidR="00315C6C">
        <w:t>ГОСТ </w:t>
      </w:r>
      <w:r>
        <w:t>12.1.004 – 91 пожежну безпеку здійснюють системами: запобігання пожежі, пожежного захисту, організаційно-режимних заходів .</w:t>
      </w:r>
    </w:p>
    <w:p w14:paraId="12ECC749" w14:textId="77777777" w:rsidR="008B71D7" w:rsidRPr="00BD7596" w:rsidRDefault="008B71D7" w:rsidP="008B71D7">
      <w:pPr>
        <w:pStyle w:val="af"/>
      </w:pPr>
      <w:r>
        <w:lastRenderedPageBreak/>
        <w:t>Згідно НАПБ Б.03.002 – 2007 встановити категорію вибухо-, пожежо- небезпечності приміщення, визначити категорію вогнестійкості будівлі розробити заходи щодо забезпечення пожежної безпеки .</w:t>
      </w:r>
    </w:p>
    <w:p w14:paraId="20A60301" w14:textId="77777777" w:rsidR="00136A1F" w:rsidRDefault="00136A1F" w:rsidP="00136A1F">
      <w:pPr>
        <w:pStyle w:val="a2"/>
      </w:pPr>
      <w:bookmarkStart w:id="94" w:name="_Toc74067623"/>
      <w:r w:rsidRPr="00136A1F">
        <w:t>Охорона навколишнього середовища</w:t>
      </w:r>
      <w:bookmarkEnd w:id="94"/>
    </w:p>
    <w:p w14:paraId="1BCE12C9" w14:textId="77777777" w:rsidR="003144F8" w:rsidRDefault="003144F8" w:rsidP="003144F8">
      <w:pPr>
        <w:pStyle w:val="af"/>
      </w:pPr>
      <w:r>
        <w:t>Природні небезпечні процеси в більшості випадків виникають через діяльність людини. Відбувається деградація навколишнього природного середовища за рахунок вирубки лісу, викидів в атмосферу, забруднення водного середовища та інше. Все це відбувається через бажання підвищити рівень розвитку промисловості.</w:t>
      </w:r>
    </w:p>
    <w:p w14:paraId="4BB35F31" w14:textId="77777777" w:rsidR="003144F8" w:rsidRPr="003144F8" w:rsidRDefault="003144F8" w:rsidP="003144F8">
      <w:pPr>
        <w:pStyle w:val="af"/>
      </w:pPr>
      <w:r>
        <w:t>Згідно Закону України «Про  охорону навколишнього  природного середовища», завданням законодавства про охорону навколишнього природного середовища (ОНПС) є регулювання відносин в області охорони, використання і відтворення природних ресурсів, забезпечення екологічної безпеки, попередження і ліквідації негативної дії господарської і іншої діяльності на навколишнє природне середовище (НПС). Основними принципами ОНПС є: попереджуючий характер заходів щодо ОНПС, гарантування екологічно безпечного середовища для життя і здоров'я людей та збереження просторової і видової різноманітності і цілісності природних об'єктів і комплексів.</w:t>
      </w:r>
    </w:p>
    <w:p w14:paraId="3B57C127" w14:textId="77777777" w:rsidR="007B7C99" w:rsidRDefault="007B7C99">
      <w:pPr>
        <w:rPr>
          <w:rFonts w:ascii="Times New Roman" w:hAnsi="Times New Roman" w:cs="Times New Roman"/>
          <w:sz w:val="28"/>
          <w:szCs w:val="28"/>
          <w:lang w:val="uk-UA"/>
        </w:rPr>
      </w:pPr>
      <w:r w:rsidRPr="00E42BFF">
        <w:rPr>
          <w:lang w:val="uk-UA"/>
        </w:rPr>
        <w:br w:type="page"/>
      </w:r>
    </w:p>
    <w:p w14:paraId="3099D3A7" w14:textId="77777777" w:rsidR="00136A1F" w:rsidRDefault="007B7C99" w:rsidP="005517B9">
      <w:pPr>
        <w:pStyle w:val="aff4"/>
      </w:pPr>
      <w:bookmarkStart w:id="95" w:name="_Toc74067624"/>
      <w:r>
        <w:lastRenderedPageBreak/>
        <w:t>Висоновки</w:t>
      </w:r>
      <w:bookmarkEnd w:id="95"/>
    </w:p>
    <w:p w14:paraId="18598962" w14:textId="77777777" w:rsidR="00C51EF7" w:rsidRPr="00C51EF7" w:rsidRDefault="00C51EF7" w:rsidP="00C51EF7">
      <w:pPr>
        <w:pStyle w:val="af"/>
        <w:rPr>
          <w:lang w:val="ru-RU"/>
        </w:rPr>
      </w:pPr>
    </w:p>
    <w:p w14:paraId="3DF834AA" w14:textId="77777777" w:rsidR="00C51EF7" w:rsidRPr="00C51EF7" w:rsidRDefault="00C51EF7" w:rsidP="00C51EF7">
      <w:pPr>
        <w:pStyle w:val="af"/>
      </w:pPr>
      <w:r w:rsidRPr="00C51EF7">
        <w:t>У сучасному світі люди найбільше часу проводять у месенджерах та чат боти дозволяють автоматизувати або прискорити деякі дії без необхідності встановлювати додаткове програмне забезпечення.</w:t>
      </w:r>
    </w:p>
    <w:p w14:paraId="76094335" w14:textId="77777777" w:rsidR="00C51EF7" w:rsidRPr="00C51EF7" w:rsidRDefault="00C51EF7" w:rsidP="00C51EF7">
      <w:pPr>
        <w:pStyle w:val="af"/>
      </w:pPr>
      <w:r w:rsidRPr="00C51EF7">
        <w:t xml:space="preserve">При розробці дипломного проекту </w:t>
      </w:r>
      <w:r>
        <w:t>було вирішено розділити пояснювальну записку</w:t>
      </w:r>
      <w:r w:rsidRPr="00C51EF7">
        <w:t xml:space="preserve"> на наступні розділи.</w:t>
      </w:r>
    </w:p>
    <w:p w14:paraId="5C644635" w14:textId="77777777" w:rsidR="00C51EF7" w:rsidRDefault="00C51EF7" w:rsidP="00C51EF7">
      <w:pPr>
        <w:pStyle w:val="af"/>
      </w:pPr>
      <w:r>
        <w:t>Перший розділ розкрив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14:paraId="0DE64622" w14:textId="77777777" w:rsidR="00C51EF7" w:rsidRDefault="00C51EF7" w:rsidP="00C51EF7">
      <w:pPr>
        <w:pStyle w:val="af"/>
      </w:pPr>
      <w:r>
        <w:t>В другому розділі описано алгоритмічне забезпечення у вигляді діаграм.</w:t>
      </w:r>
    </w:p>
    <w:p w14:paraId="561D48E3" w14:textId="77777777" w:rsidR="00C51EF7" w:rsidRDefault="00C51EF7" w:rsidP="00C51EF7">
      <w:pPr>
        <w:pStyle w:val="af"/>
      </w:pPr>
      <w:r>
        <w:t>Третій розділ розкрив питання тестування програмного продукту.</w:t>
      </w:r>
    </w:p>
    <w:p w14:paraId="3C8211B2" w14:textId="77777777" w:rsidR="00C51EF7" w:rsidRDefault="00C51EF7" w:rsidP="00C51EF7">
      <w:pPr>
        <w:pStyle w:val="af"/>
      </w:pPr>
      <w:r>
        <w:t>У четвертому розділі відбувся опис керівництва користувача та опис системних вимог.</w:t>
      </w:r>
    </w:p>
    <w:p w14:paraId="64ED9C59" w14:textId="77777777" w:rsidR="00C51EF7" w:rsidRPr="00C51EF7" w:rsidRDefault="00C51EF7" w:rsidP="00C51EF7">
      <w:pPr>
        <w:pStyle w:val="af"/>
      </w:pPr>
      <w:r w:rsidRPr="00C51EF7">
        <w:t>У п’ятому розділі розповідається про техніко-економічне обґрунтування проекту.</w:t>
      </w:r>
    </w:p>
    <w:p w14:paraId="0A93F580" w14:textId="77777777" w:rsidR="00C51EF7" w:rsidRPr="00C51EF7" w:rsidRDefault="00C51EF7" w:rsidP="00C51EF7">
      <w:pPr>
        <w:pStyle w:val="af"/>
      </w:pPr>
      <w:r w:rsidRPr="00C51EF7">
        <w:t>У шостому розділі описані норми охорони праці щодо розробки ПП.</w:t>
      </w:r>
    </w:p>
    <w:p w14:paraId="693DE9F1" w14:textId="77777777" w:rsidR="004C021B" w:rsidRPr="00C51EF7" w:rsidRDefault="00C51EF7" w:rsidP="00C51EF7">
      <w:pPr>
        <w:pStyle w:val="af"/>
      </w:pPr>
      <w:r>
        <w:rPr>
          <w:lang w:val="ru-RU"/>
        </w:rPr>
        <w:t>Результатом</w:t>
      </w:r>
      <w:r w:rsidRPr="00C51EF7">
        <w:t xml:space="preserve"> розробки </w:t>
      </w:r>
      <w:r>
        <w:rPr>
          <w:lang w:val="ru-RU"/>
        </w:rPr>
        <w:t>дипломного</w:t>
      </w:r>
      <w:r>
        <w:t xml:space="preserve"> проекту став</w:t>
      </w:r>
      <w:r w:rsidRPr="00C51EF7">
        <w:t xml:space="preserve"> чат бот, який </w:t>
      </w:r>
      <w:r w:rsidR="000C21AF">
        <w:t xml:space="preserve">може </w:t>
      </w:r>
      <w:r w:rsidRPr="00C51EF7">
        <w:t>зберігати шаблони повідомлень користувача та відтворювати їх у будь-якому чаті.</w:t>
      </w:r>
    </w:p>
    <w:p w14:paraId="0744B678" w14:textId="77777777" w:rsidR="004C021B" w:rsidRDefault="004C021B">
      <w:pPr>
        <w:rPr>
          <w:rFonts w:ascii="Times New Roman" w:hAnsi="Times New Roman" w:cs="Times New Roman"/>
          <w:sz w:val="28"/>
          <w:szCs w:val="28"/>
        </w:rPr>
      </w:pPr>
      <w:r>
        <w:br w:type="page"/>
      </w:r>
    </w:p>
    <w:p w14:paraId="7218CCFE" w14:textId="77777777" w:rsidR="004C021B" w:rsidRDefault="004C021B" w:rsidP="005517B9">
      <w:pPr>
        <w:pStyle w:val="aff4"/>
      </w:pPr>
      <w:bookmarkStart w:id="96" w:name="_Toc74067625"/>
      <w:r>
        <w:lastRenderedPageBreak/>
        <w:t>Перелік джерел інформації</w:t>
      </w:r>
      <w:bookmarkEnd w:id="96"/>
    </w:p>
    <w:p w14:paraId="3C7D1D57" w14:textId="77777777" w:rsidR="005D6E5A" w:rsidRPr="00FA1802" w:rsidRDefault="00CC7D4F" w:rsidP="00CC7D4F">
      <w:pPr>
        <w:pStyle w:val="a0"/>
        <w:numPr>
          <w:ilvl w:val="0"/>
          <w:numId w:val="15"/>
        </w:numPr>
        <w:rPr>
          <w:lang w:val="uk-UA"/>
        </w:rPr>
      </w:pPr>
      <w:r w:rsidRPr="00FA1802">
        <w:rPr>
          <w:lang w:val="en-US"/>
        </w:rPr>
        <w:t xml:space="preserve">SendPulse // </w:t>
      </w:r>
      <w:r w:rsidR="000101A2">
        <w:fldChar w:fldCharType="begin"/>
      </w:r>
      <w:r w:rsidR="000101A2" w:rsidRPr="005918BE">
        <w:rPr>
          <w:lang w:val="en-US"/>
          <w:rPrChange w:id="97" w:author="Пользователь" w:date="2021-06-12T17:27:00Z">
            <w:rPr/>
          </w:rPrChange>
        </w:rPr>
        <w:instrText xml:space="preserve"> HYPERLINK "https://sendpulse.ua/features/chatbot/telegram" </w:instrText>
      </w:r>
      <w:r w:rsidR="000101A2">
        <w:fldChar w:fldCharType="separate"/>
      </w:r>
      <w:r w:rsidRPr="00FA1802">
        <w:rPr>
          <w:rStyle w:val="af8"/>
          <w:color w:val="auto"/>
          <w:u w:val="none"/>
          <w:lang w:val="en-US"/>
        </w:rPr>
        <w:t>https://sendpulse.ua/features/chatbot/telegram</w:t>
      </w:r>
      <w:r w:rsidR="000101A2">
        <w:rPr>
          <w:rStyle w:val="af8"/>
          <w:color w:val="auto"/>
          <w:u w:val="none"/>
          <w:lang w:val="en-US"/>
        </w:rPr>
        <w:fldChar w:fldCharType="end"/>
      </w:r>
      <w:r w:rsidRPr="00FA1802">
        <w:rPr>
          <w:lang w:val="en-US"/>
        </w:rPr>
        <w:t xml:space="preserve"> 08.06.2021</w:t>
      </w:r>
    </w:p>
    <w:p w14:paraId="26DB7031" w14:textId="77777777" w:rsidR="00CC7D4F" w:rsidRPr="00FA1802" w:rsidRDefault="00CC7D4F" w:rsidP="00CC7D4F">
      <w:pPr>
        <w:pStyle w:val="a0"/>
        <w:numPr>
          <w:ilvl w:val="0"/>
          <w:numId w:val="15"/>
        </w:numPr>
        <w:rPr>
          <w:lang w:val="uk-UA"/>
        </w:rPr>
      </w:pPr>
      <w:r w:rsidRPr="00FA1802">
        <w:rPr>
          <w:lang w:val="uk-UA"/>
        </w:rPr>
        <w:t>Технічне завдання як запорука успішної роботи над веб-проектом</w:t>
      </w:r>
      <w:r w:rsidRPr="00FA1802">
        <w:t xml:space="preserve"> // </w:t>
      </w:r>
      <w:hyperlink r:id="rId74" w:history="1">
        <w:r w:rsidRPr="00FA1802">
          <w:rPr>
            <w:rStyle w:val="af8"/>
            <w:color w:val="auto"/>
            <w:u w:val="none"/>
          </w:rPr>
          <w:t>https://internetdevels.ua/blog/technical-specification-project-management</w:t>
        </w:r>
      </w:hyperlink>
      <w:r w:rsidRPr="00FA1802">
        <w:t xml:space="preserve"> 08.06.2021</w:t>
      </w:r>
    </w:p>
    <w:p w14:paraId="4B6BDC9F" w14:textId="77777777" w:rsidR="00CC7D4F" w:rsidRPr="00FA1802" w:rsidRDefault="00CC7D4F" w:rsidP="00CC7D4F">
      <w:pPr>
        <w:pStyle w:val="a0"/>
        <w:numPr>
          <w:ilvl w:val="0"/>
          <w:numId w:val="15"/>
        </w:numPr>
        <w:rPr>
          <w:lang w:val="uk-UA"/>
        </w:rPr>
      </w:pPr>
      <w:r w:rsidRPr="00FA1802">
        <w:rPr>
          <w:lang w:val="uk-UA"/>
        </w:rPr>
        <w:t>Inline Bots</w:t>
      </w:r>
      <w:r w:rsidRPr="00FA1802">
        <w:rPr>
          <w:lang w:val="en-US"/>
        </w:rPr>
        <w:t xml:space="preserve"> // </w:t>
      </w:r>
      <w:r w:rsidR="000101A2">
        <w:fldChar w:fldCharType="begin"/>
      </w:r>
      <w:r w:rsidR="000101A2" w:rsidRPr="000101A2">
        <w:rPr>
          <w:lang w:val="en-US"/>
          <w:rPrChange w:id="98" w:author="Пользователь" w:date="2021-06-12T17:27:00Z">
            <w:rPr/>
          </w:rPrChange>
        </w:rPr>
        <w:instrText xml:space="preserve"> HYPERLINK "https://core.telegram.org/bots/inline" </w:instrText>
      </w:r>
      <w:r w:rsidR="000101A2">
        <w:fldChar w:fldCharType="separate"/>
      </w:r>
      <w:r w:rsidRPr="00FA1802">
        <w:rPr>
          <w:rStyle w:val="af8"/>
          <w:color w:val="auto"/>
          <w:u w:val="none"/>
          <w:lang w:val="en-US"/>
        </w:rPr>
        <w:t>https://core.telegram.org/bots/inline</w:t>
      </w:r>
      <w:r w:rsidR="000101A2">
        <w:rPr>
          <w:rStyle w:val="af8"/>
          <w:color w:val="auto"/>
          <w:u w:val="none"/>
          <w:lang w:val="en-US"/>
        </w:rPr>
        <w:fldChar w:fldCharType="end"/>
      </w:r>
      <w:r w:rsidRPr="00FA1802">
        <w:rPr>
          <w:lang w:val="en-US"/>
        </w:rPr>
        <w:t xml:space="preserve"> 08.06.2021</w:t>
      </w:r>
    </w:p>
    <w:p w14:paraId="03FB8AEB" w14:textId="77777777" w:rsidR="00CC7D4F" w:rsidRPr="00FA1802" w:rsidRDefault="00CC7D4F" w:rsidP="00CC7D4F">
      <w:pPr>
        <w:pStyle w:val="a0"/>
        <w:numPr>
          <w:ilvl w:val="0"/>
          <w:numId w:val="15"/>
        </w:numPr>
        <w:rPr>
          <w:lang w:val="uk-UA"/>
        </w:rPr>
      </w:pPr>
      <w:r w:rsidRPr="00FA1802">
        <w:rPr>
          <w:lang w:val="en-US"/>
        </w:rPr>
        <w:t xml:space="preserve">PyCharm // </w:t>
      </w:r>
      <w:r w:rsidR="000101A2">
        <w:fldChar w:fldCharType="begin"/>
      </w:r>
      <w:r w:rsidR="000101A2" w:rsidRPr="000101A2">
        <w:rPr>
          <w:lang w:val="en-US"/>
          <w:rPrChange w:id="99" w:author="Пользователь" w:date="2021-06-12T17:27:00Z">
            <w:rPr/>
          </w:rPrChange>
        </w:rPr>
        <w:instrText xml:space="preserve"> HYPERLINK "https://www.jetbrains.com/help/pycharm/quick-start-guide.html" </w:instrText>
      </w:r>
      <w:r w:rsidR="000101A2">
        <w:fldChar w:fldCharType="separate"/>
      </w:r>
      <w:r w:rsidRPr="00FA1802">
        <w:rPr>
          <w:rStyle w:val="af8"/>
          <w:color w:val="auto"/>
          <w:u w:val="none"/>
          <w:lang w:val="en-US"/>
        </w:rPr>
        <w:t>https://www.jetbrains.com/help/pycharm/quick-start-guide.html</w:t>
      </w:r>
      <w:r w:rsidR="000101A2">
        <w:rPr>
          <w:rStyle w:val="af8"/>
          <w:color w:val="auto"/>
          <w:u w:val="none"/>
          <w:lang w:val="en-US"/>
        </w:rPr>
        <w:fldChar w:fldCharType="end"/>
      </w:r>
      <w:r w:rsidRPr="00FA1802">
        <w:rPr>
          <w:lang w:val="en-US"/>
        </w:rPr>
        <w:t xml:space="preserve"> 08.06.2021</w:t>
      </w:r>
    </w:p>
    <w:p w14:paraId="640D13F7" w14:textId="77777777" w:rsidR="00CC7D4F" w:rsidRPr="00FA1802" w:rsidRDefault="00376E2E" w:rsidP="00376E2E">
      <w:pPr>
        <w:pStyle w:val="a0"/>
        <w:numPr>
          <w:ilvl w:val="0"/>
          <w:numId w:val="15"/>
        </w:numPr>
        <w:rPr>
          <w:lang w:val="uk-UA"/>
        </w:rPr>
      </w:pPr>
      <w:r w:rsidRPr="00FA1802">
        <w:rPr>
          <w:lang w:val="uk-UA"/>
        </w:rPr>
        <w:t>MongoDB Compass</w:t>
      </w:r>
      <w:r w:rsidRPr="00FA1802">
        <w:rPr>
          <w:lang w:val="en-US"/>
        </w:rPr>
        <w:t xml:space="preserve"> // </w:t>
      </w:r>
      <w:r w:rsidR="000101A2">
        <w:fldChar w:fldCharType="begin"/>
      </w:r>
      <w:r w:rsidR="000101A2" w:rsidRPr="000101A2">
        <w:rPr>
          <w:lang w:val="en-US"/>
          <w:rPrChange w:id="100" w:author="Пользователь" w:date="2021-06-12T17:27:00Z">
            <w:rPr/>
          </w:rPrChange>
        </w:rPr>
        <w:instrText xml:space="preserve"> HYPERLINK "https://www.mongodb.com/products/compass" </w:instrText>
      </w:r>
      <w:r w:rsidR="000101A2">
        <w:fldChar w:fldCharType="separate"/>
      </w:r>
      <w:r w:rsidRPr="00FA1802">
        <w:rPr>
          <w:rStyle w:val="af8"/>
          <w:color w:val="auto"/>
          <w:u w:val="none"/>
          <w:lang w:val="en-US"/>
        </w:rPr>
        <w:t>https://www.mongodb.com/products/compass</w:t>
      </w:r>
      <w:r w:rsidR="000101A2">
        <w:rPr>
          <w:rStyle w:val="af8"/>
          <w:color w:val="auto"/>
          <w:u w:val="none"/>
          <w:lang w:val="en-US"/>
        </w:rPr>
        <w:fldChar w:fldCharType="end"/>
      </w:r>
      <w:r w:rsidRPr="00FA1802">
        <w:rPr>
          <w:lang w:val="en-US"/>
        </w:rPr>
        <w:t xml:space="preserve"> 08.06.2021</w:t>
      </w:r>
    </w:p>
    <w:p w14:paraId="64C3C637" w14:textId="77777777" w:rsidR="00376E2E" w:rsidRPr="00FA1802" w:rsidRDefault="00376E2E" w:rsidP="00376E2E">
      <w:pPr>
        <w:pStyle w:val="a0"/>
        <w:numPr>
          <w:ilvl w:val="0"/>
          <w:numId w:val="15"/>
        </w:numPr>
        <w:rPr>
          <w:lang w:val="uk-UA"/>
        </w:rPr>
      </w:pPr>
      <w:r w:rsidRPr="00FA1802">
        <w:rPr>
          <w:lang w:val="uk-UA"/>
        </w:rPr>
        <w:t>Story Mapping</w:t>
      </w:r>
      <w:r w:rsidRPr="00FA1802">
        <w:rPr>
          <w:lang w:val="en-US"/>
        </w:rPr>
        <w:t xml:space="preserve"> // </w:t>
      </w:r>
      <w:r w:rsidR="000101A2">
        <w:fldChar w:fldCharType="begin"/>
      </w:r>
      <w:r w:rsidR="000101A2" w:rsidRPr="000101A2">
        <w:rPr>
          <w:lang w:val="en-US"/>
          <w:rPrChange w:id="101" w:author="Пользователь" w:date="2021-06-12T17:27:00Z">
            <w:rPr/>
          </w:rPrChange>
        </w:rPr>
        <w:instrText xml:space="preserve"> HYPERLINK "https://www.productplan.com/glossary/story-mapping" </w:instrText>
      </w:r>
      <w:r w:rsidR="000101A2">
        <w:fldChar w:fldCharType="separate"/>
      </w:r>
      <w:r w:rsidRPr="00FA1802">
        <w:rPr>
          <w:rStyle w:val="af8"/>
          <w:color w:val="auto"/>
          <w:u w:val="none"/>
          <w:lang w:val="en-US"/>
        </w:rPr>
        <w:t>https://www.productplan.com/glossary/story-mapping</w:t>
      </w:r>
      <w:r w:rsidR="000101A2">
        <w:rPr>
          <w:rStyle w:val="af8"/>
          <w:color w:val="auto"/>
          <w:u w:val="none"/>
          <w:lang w:val="en-US"/>
        </w:rPr>
        <w:fldChar w:fldCharType="end"/>
      </w:r>
      <w:r w:rsidRPr="00FA1802">
        <w:rPr>
          <w:lang w:val="en-US"/>
        </w:rPr>
        <w:t xml:space="preserve"> 08.06.2021</w:t>
      </w:r>
    </w:p>
    <w:p w14:paraId="459823DE" w14:textId="77777777" w:rsidR="00376E2E" w:rsidRPr="00FA1802" w:rsidRDefault="00AD791B" w:rsidP="00376E2E">
      <w:pPr>
        <w:pStyle w:val="a0"/>
        <w:numPr>
          <w:ilvl w:val="0"/>
          <w:numId w:val="15"/>
        </w:numPr>
        <w:rPr>
          <w:lang w:val="uk-UA"/>
        </w:rPr>
      </w:pPr>
      <w:r w:rsidRPr="00FA1802">
        <w:rPr>
          <w:lang w:val="uk-UA"/>
        </w:rPr>
        <w:t xml:space="preserve">Діаграми варіантів використання </w:t>
      </w:r>
      <w:r w:rsidRPr="00FA1802">
        <w:t xml:space="preserve">// </w:t>
      </w:r>
      <w:r w:rsidR="002D1CC9">
        <w:rPr>
          <w:rStyle w:val="af8"/>
          <w:color w:val="auto"/>
          <w:u w:val="none"/>
          <w:lang w:val="en-US"/>
        </w:rPr>
        <w:fldChar w:fldCharType="begin"/>
      </w:r>
      <w:r w:rsidR="002D1CC9" w:rsidRPr="002D1CC9">
        <w:rPr>
          <w:rStyle w:val="af8"/>
          <w:color w:val="auto"/>
          <w:u w:val="none"/>
          <w:rPrChange w:id="102" w:author="Hewston Fox" w:date="2021-06-12T22:58:00Z">
            <w:rPr>
              <w:rStyle w:val="af8"/>
              <w:color w:val="auto"/>
              <w:u w:val="none"/>
              <w:lang w:val="en-US"/>
            </w:rPr>
          </w:rPrChange>
        </w:rPr>
        <w:instrText xml:space="preserve"> </w:instrText>
      </w:r>
      <w:r w:rsidR="002D1CC9">
        <w:rPr>
          <w:rStyle w:val="af8"/>
          <w:color w:val="auto"/>
          <w:u w:val="none"/>
          <w:lang w:val="en-US"/>
        </w:rPr>
        <w:instrText>HYPERLINK</w:instrText>
      </w:r>
      <w:r w:rsidR="002D1CC9" w:rsidRPr="002D1CC9">
        <w:rPr>
          <w:rStyle w:val="af8"/>
          <w:color w:val="auto"/>
          <w:u w:val="none"/>
          <w:rPrChange w:id="103" w:author="Hewston Fox" w:date="2021-06-12T22:58:00Z">
            <w:rPr>
              <w:rStyle w:val="af8"/>
              <w:color w:val="auto"/>
              <w:u w:val="none"/>
              <w:lang w:val="en-US"/>
            </w:rPr>
          </w:rPrChange>
        </w:rPr>
        <w:instrText xml:space="preserve"> "</w:instrText>
      </w:r>
      <w:r w:rsidR="002D1CC9">
        <w:rPr>
          <w:rStyle w:val="af8"/>
          <w:color w:val="auto"/>
          <w:u w:val="none"/>
          <w:lang w:val="en-US"/>
        </w:rPr>
        <w:instrText>http</w:instrText>
      </w:r>
      <w:r w:rsidR="002D1CC9" w:rsidRPr="002D1CC9">
        <w:rPr>
          <w:rStyle w:val="af8"/>
          <w:color w:val="auto"/>
          <w:u w:val="none"/>
          <w:rPrChange w:id="104" w:author="Hewston Fox" w:date="2021-06-12T22:58:00Z">
            <w:rPr>
              <w:rStyle w:val="af8"/>
              <w:color w:val="auto"/>
              <w:u w:val="none"/>
              <w:lang w:val="en-US"/>
            </w:rPr>
          </w:rPrChange>
        </w:rPr>
        <w:instrText>://</w:instrText>
      </w:r>
      <w:r w:rsidR="002D1CC9">
        <w:rPr>
          <w:rStyle w:val="af8"/>
          <w:color w:val="auto"/>
          <w:u w:val="none"/>
          <w:lang w:val="en-US"/>
        </w:rPr>
        <w:instrText>www</w:instrText>
      </w:r>
      <w:r w:rsidR="002D1CC9" w:rsidRPr="002D1CC9">
        <w:rPr>
          <w:rStyle w:val="af8"/>
          <w:color w:val="auto"/>
          <w:u w:val="none"/>
          <w:rPrChange w:id="105" w:author="Hewston Fox" w:date="2021-06-12T22:58:00Z">
            <w:rPr>
              <w:rStyle w:val="af8"/>
              <w:color w:val="auto"/>
              <w:u w:val="none"/>
              <w:lang w:val="en-US"/>
            </w:rPr>
          </w:rPrChange>
        </w:rPr>
        <w:instrText>.</w:instrText>
      </w:r>
      <w:r w:rsidR="002D1CC9">
        <w:rPr>
          <w:rStyle w:val="af8"/>
          <w:color w:val="auto"/>
          <w:u w:val="none"/>
          <w:lang w:val="en-US"/>
        </w:rPr>
        <w:instrText>tsatu</w:instrText>
      </w:r>
      <w:r w:rsidR="002D1CC9" w:rsidRPr="002D1CC9">
        <w:rPr>
          <w:rStyle w:val="af8"/>
          <w:color w:val="auto"/>
          <w:u w:val="none"/>
          <w:rPrChange w:id="106" w:author="Hewston Fox" w:date="2021-06-12T22:58:00Z">
            <w:rPr>
              <w:rStyle w:val="af8"/>
              <w:color w:val="auto"/>
              <w:u w:val="none"/>
              <w:lang w:val="en-US"/>
            </w:rPr>
          </w:rPrChange>
        </w:rPr>
        <w:instrText>.</w:instrText>
      </w:r>
      <w:r w:rsidR="002D1CC9">
        <w:rPr>
          <w:rStyle w:val="af8"/>
          <w:color w:val="auto"/>
          <w:u w:val="none"/>
          <w:lang w:val="en-US"/>
        </w:rPr>
        <w:instrText>edu</w:instrText>
      </w:r>
      <w:r w:rsidR="002D1CC9" w:rsidRPr="002D1CC9">
        <w:rPr>
          <w:rStyle w:val="af8"/>
          <w:color w:val="auto"/>
          <w:u w:val="none"/>
          <w:rPrChange w:id="107" w:author="Hewston Fox" w:date="2021-06-12T22:58:00Z">
            <w:rPr>
              <w:rStyle w:val="af8"/>
              <w:color w:val="auto"/>
              <w:u w:val="none"/>
              <w:lang w:val="en-US"/>
            </w:rPr>
          </w:rPrChange>
        </w:rPr>
        <w:instrText>.</w:instrText>
      </w:r>
      <w:r w:rsidR="002D1CC9">
        <w:rPr>
          <w:rStyle w:val="af8"/>
          <w:color w:val="auto"/>
          <w:u w:val="none"/>
          <w:lang w:val="en-US"/>
        </w:rPr>
        <w:instrText>ua</w:instrText>
      </w:r>
      <w:r w:rsidR="002D1CC9" w:rsidRPr="002D1CC9">
        <w:rPr>
          <w:rStyle w:val="af8"/>
          <w:color w:val="auto"/>
          <w:u w:val="none"/>
          <w:rPrChange w:id="108" w:author="Hewston Fox" w:date="2021-06-12T22:58:00Z">
            <w:rPr>
              <w:rStyle w:val="af8"/>
              <w:color w:val="auto"/>
              <w:u w:val="none"/>
              <w:lang w:val="en-US"/>
            </w:rPr>
          </w:rPrChange>
        </w:rPr>
        <w:instrText>/</w:instrText>
      </w:r>
      <w:r w:rsidR="002D1CC9">
        <w:rPr>
          <w:rStyle w:val="af8"/>
          <w:color w:val="auto"/>
          <w:u w:val="none"/>
          <w:lang w:val="en-US"/>
        </w:rPr>
        <w:instrText>kn</w:instrText>
      </w:r>
      <w:r w:rsidR="002D1CC9" w:rsidRPr="002D1CC9">
        <w:rPr>
          <w:rStyle w:val="af8"/>
          <w:color w:val="auto"/>
          <w:u w:val="none"/>
          <w:rPrChange w:id="109" w:author="Hewston Fox" w:date="2021-06-12T22:58:00Z">
            <w:rPr>
              <w:rStyle w:val="af8"/>
              <w:color w:val="auto"/>
              <w:u w:val="none"/>
              <w:lang w:val="en-US"/>
            </w:rPr>
          </w:rPrChange>
        </w:rPr>
        <w:instrText>/</w:instrText>
      </w:r>
      <w:r w:rsidR="002D1CC9">
        <w:rPr>
          <w:rStyle w:val="af8"/>
          <w:color w:val="auto"/>
          <w:u w:val="none"/>
          <w:lang w:val="en-US"/>
        </w:rPr>
        <w:instrText>wp</w:instrText>
      </w:r>
      <w:r w:rsidR="002D1CC9" w:rsidRPr="002D1CC9">
        <w:rPr>
          <w:rStyle w:val="af8"/>
          <w:color w:val="auto"/>
          <w:u w:val="none"/>
          <w:rPrChange w:id="110" w:author="Hewston Fox" w:date="2021-06-12T22:58:00Z">
            <w:rPr>
              <w:rStyle w:val="af8"/>
              <w:color w:val="auto"/>
              <w:u w:val="none"/>
              <w:lang w:val="en-US"/>
            </w:rPr>
          </w:rPrChange>
        </w:rPr>
        <w:instrText>-</w:instrText>
      </w:r>
      <w:r w:rsidR="002D1CC9">
        <w:rPr>
          <w:rStyle w:val="af8"/>
          <w:color w:val="auto"/>
          <w:u w:val="none"/>
          <w:lang w:val="en-US"/>
        </w:rPr>
        <w:instrText>content</w:instrText>
      </w:r>
      <w:r w:rsidR="002D1CC9" w:rsidRPr="002D1CC9">
        <w:rPr>
          <w:rStyle w:val="af8"/>
          <w:color w:val="auto"/>
          <w:u w:val="none"/>
          <w:rPrChange w:id="111" w:author="Hewston Fox" w:date="2021-06-12T22:58:00Z">
            <w:rPr>
              <w:rStyle w:val="af8"/>
              <w:color w:val="auto"/>
              <w:u w:val="none"/>
              <w:lang w:val="en-US"/>
            </w:rPr>
          </w:rPrChange>
        </w:rPr>
        <w:instrText>/</w:instrText>
      </w:r>
      <w:r w:rsidR="002D1CC9">
        <w:rPr>
          <w:rStyle w:val="af8"/>
          <w:color w:val="auto"/>
          <w:u w:val="none"/>
          <w:lang w:val="en-US"/>
        </w:rPr>
        <w:instrText>uploads</w:instrText>
      </w:r>
      <w:r w:rsidR="002D1CC9" w:rsidRPr="002D1CC9">
        <w:rPr>
          <w:rStyle w:val="af8"/>
          <w:color w:val="auto"/>
          <w:u w:val="none"/>
          <w:rPrChange w:id="112" w:author="Hewston Fox" w:date="2021-06-12T22:58:00Z">
            <w:rPr>
              <w:rStyle w:val="af8"/>
              <w:color w:val="auto"/>
              <w:u w:val="none"/>
              <w:lang w:val="en-US"/>
            </w:rPr>
          </w:rPrChange>
        </w:rPr>
        <w:instrText>/</w:instrText>
      </w:r>
      <w:r w:rsidR="002D1CC9">
        <w:rPr>
          <w:rStyle w:val="af8"/>
          <w:color w:val="auto"/>
          <w:u w:val="none"/>
          <w:lang w:val="en-US"/>
        </w:rPr>
        <w:instrText>sites</w:instrText>
      </w:r>
      <w:r w:rsidR="002D1CC9" w:rsidRPr="002D1CC9">
        <w:rPr>
          <w:rStyle w:val="af8"/>
          <w:color w:val="auto"/>
          <w:u w:val="none"/>
          <w:rPrChange w:id="113" w:author="Hewston Fox" w:date="2021-06-12T22:58:00Z">
            <w:rPr>
              <w:rStyle w:val="af8"/>
              <w:color w:val="auto"/>
              <w:u w:val="none"/>
              <w:lang w:val="en-US"/>
            </w:rPr>
          </w:rPrChange>
        </w:rPr>
        <w:instrText>/16/</w:instrText>
      </w:r>
      <w:r w:rsidR="002D1CC9">
        <w:rPr>
          <w:rStyle w:val="af8"/>
          <w:color w:val="auto"/>
          <w:u w:val="none"/>
          <w:lang w:val="en-US"/>
        </w:rPr>
        <w:instrText>laboratorna</w:instrText>
      </w:r>
      <w:r w:rsidR="002D1CC9" w:rsidRPr="002D1CC9">
        <w:rPr>
          <w:rStyle w:val="af8"/>
          <w:color w:val="auto"/>
          <w:u w:val="none"/>
          <w:rPrChange w:id="114" w:author="Hewston Fox" w:date="2021-06-12T22:58:00Z">
            <w:rPr>
              <w:rStyle w:val="af8"/>
              <w:color w:val="auto"/>
              <w:u w:val="none"/>
              <w:lang w:val="en-US"/>
            </w:rPr>
          </w:rPrChange>
        </w:rPr>
        <w:instrText>-</w:instrText>
      </w:r>
      <w:r w:rsidR="002D1CC9">
        <w:rPr>
          <w:rStyle w:val="af8"/>
          <w:color w:val="auto"/>
          <w:u w:val="none"/>
          <w:lang w:val="en-US"/>
        </w:rPr>
        <w:instrText>robota</w:instrText>
      </w:r>
      <w:r w:rsidR="002D1CC9" w:rsidRPr="002D1CC9">
        <w:rPr>
          <w:rStyle w:val="af8"/>
          <w:color w:val="auto"/>
          <w:u w:val="none"/>
          <w:rPrChange w:id="115" w:author="Hewston Fox" w:date="2021-06-12T22:58:00Z">
            <w:rPr>
              <w:rStyle w:val="af8"/>
              <w:color w:val="auto"/>
              <w:u w:val="none"/>
              <w:lang w:val="en-US"/>
            </w:rPr>
          </w:rPrChange>
        </w:rPr>
        <w:instrText>-5-</w:instrText>
      </w:r>
      <w:r w:rsidR="002D1CC9">
        <w:rPr>
          <w:rStyle w:val="af8"/>
          <w:color w:val="auto"/>
          <w:u w:val="none"/>
          <w:lang w:val="en-US"/>
        </w:rPr>
        <w:instrText>diahramy</w:instrText>
      </w:r>
      <w:r w:rsidR="002D1CC9" w:rsidRPr="002D1CC9">
        <w:rPr>
          <w:rStyle w:val="af8"/>
          <w:color w:val="auto"/>
          <w:u w:val="none"/>
          <w:rPrChange w:id="116" w:author="Hewston Fox" w:date="2021-06-12T22:58:00Z">
            <w:rPr>
              <w:rStyle w:val="af8"/>
              <w:color w:val="auto"/>
              <w:u w:val="none"/>
              <w:lang w:val="en-US"/>
            </w:rPr>
          </w:rPrChange>
        </w:rPr>
        <w:instrText>-</w:instrText>
      </w:r>
      <w:r w:rsidR="002D1CC9">
        <w:rPr>
          <w:rStyle w:val="af8"/>
          <w:color w:val="auto"/>
          <w:u w:val="none"/>
          <w:lang w:val="en-US"/>
        </w:rPr>
        <w:instrText>variantiv</w:instrText>
      </w:r>
      <w:r w:rsidR="002D1CC9" w:rsidRPr="002D1CC9">
        <w:rPr>
          <w:rStyle w:val="af8"/>
          <w:color w:val="auto"/>
          <w:u w:val="none"/>
          <w:rPrChange w:id="117" w:author="Hewston Fox" w:date="2021-06-12T22:58:00Z">
            <w:rPr>
              <w:rStyle w:val="af8"/>
              <w:color w:val="auto"/>
              <w:u w:val="none"/>
              <w:lang w:val="en-US"/>
            </w:rPr>
          </w:rPrChange>
        </w:rPr>
        <w:instrText>-</w:instrText>
      </w:r>
      <w:r w:rsidR="002D1CC9">
        <w:rPr>
          <w:rStyle w:val="af8"/>
          <w:color w:val="auto"/>
          <w:u w:val="none"/>
          <w:lang w:val="en-US"/>
        </w:rPr>
        <w:instrText>vykorystannja</w:instrText>
      </w:r>
      <w:r w:rsidR="002D1CC9" w:rsidRPr="002D1CC9">
        <w:rPr>
          <w:rStyle w:val="af8"/>
          <w:color w:val="auto"/>
          <w:u w:val="none"/>
          <w:rPrChange w:id="118" w:author="Hewston Fox" w:date="2021-06-12T22:58:00Z">
            <w:rPr>
              <w:rStyle w:val="af8"/>
              <w:color w:val="auto"/>
              <w:u w:val="none"/>
              <w:lang w:val="en-US"/>
            </w:rPr>
          </w:rPrChange>
        </w:rPr>
        <w:instrText>.</w:instrText>
      </w:r>
      <w:r w:rsidR="002D1CC9">
        <w:rPr>
          <w:rStyle w:val="af8"/>
          <w:color w:val="auto"/>
          <w:u w:val="none"/>
          <w:lang w:val="en-US"/>
        </w:rPr>
        <w:instrText>pdf</w:instrText>
      </w:r>
      <w:r w:rsidR="002D1CC9" w:rsidRPr="002D1CC9">
        <w:rPr>
          <w:rStyle w:val="af8"/>
          <w:color w:val="auto"/>
          <w:u w:val="none"/>
          <w:rPrChange w:id="119" w:author="Hewston Fox" w:date="2021-06-12T22:58:00Z">
            <w:rPr>
              <w:rStyle w:val="af8"/>
              <w:color w:val="auto"/>
              <w:u w:val="none"/>
              <w:lang w:val="en-US"/>
            </w:rPr>
          </w:rPrChange>
        </w:rPr>
        <w:instrText xml:space="preserve">" </w:instrText>
      </w:r>
      <w:r w:rsidR="002D1CC9">
        <w:rPr>
          <w:rStyle w:val="af8"/>
          <w:color w:val="auto"/>
          <w:u w:val="none"/>
          <w:lang w:val="en-US"/>
        </w:rPr>
        <w:fldChar w:fldCharType="separate"/>
      </w:r>
      <w:r w:rsidRPr="00FA1802">
        <w:rPr>
          <w:rStyle w:val="af8"/>
          <w:color w:val="auto"/>
          <w:u w:val="none"/>
          <w:lang w:val="en-US"/>
        </w:rPr>
        <w:t>http</w:t>
      </w:r>
      <w:r w:rsidRPr="00FA1802">
        <w:rPr>
          <w:rStyle w:val="af8"/>
          <w:color w:val="auto"/>
          <w:u w:val="none"/>
        </w:rPr>
        <w:t>://</w:t>
      </w:r>
      <w:r w:rsidRPr="00FA1802">
        <w:rPr>
          <w:rStyle w:val="af8"/>
          <w:color w:val="auto"/>
          <w:u w:val="none"/>
          <w:lang w:val="en-US"/>
        </w:rPr>
        <w:t>www</w:t>
      </w:r>
      <w:r w:rsidRPr="00FA1802">
        <w:rPr>
          <w:rStyle w:val="af8"/>
          <w:color w:val="auto"/>
          <w:u w:val="none"/>
        </w:rPr>
        <w:t>.</w:t>
      </w:r>
      <w:r w:rsidRPr="00FA1802">
        <w:rPr>
          <w:rStyle w:val="af8"/>
          <w:color w:val="auto"/>
          <w:u w:val="none"/>
          <w:lang w:val="en-US"/>
        </w:rPr>
        <w:t>tsatu</w:t>
      </w:r>
      <w:r w:rsidRPr="00FA1802">
        <w:rPr>
          <w:rStyle w:val="af8"/>
          <w:color w:val="auto"/>
          <w:u w:val="none"/>
        </w:rPr>
        <w:t>.</w:t>
      </w:r>
      <w:r w:rsidRPr="00FA1802">
        <w:rPr>
          <w:rStyle w:val="af8"/>
          <w:color w:val="auto"/>
          <w:u w:val="none"/>
          <w:lang w:val="en-US"/>
        </w:rPr>
        <w:t>edu</w:t>
      </w:r>
      <w:r w:rsidRPr="00FA1802">
        <w:rPr>
          <w:rStyle w:val="af8"/>
          <w:color w:val="auto"/>
          <w:u w:val="none"/>
        </w:rPr>
        <w:t>.</w:t>
      </w:r>
      <w:r w:rsidRPr="00FA1802">
        <w:rPr>
          <w:rStyle w:val="af8"/>
          <w:color w:val="auto"/>
          <w:u w:val="none"/>
          <w:lang w:val="en-US"/>
        </w:rPr>
        <w:t>ua</w:t>
      </w:r>
      <w:r w:rsidRPr="00FA1802">
        <w:rPr>
          <w:rStyle w:val="af8"/>
          <w:color w:val="auto"/>
          <w:u w:val="none"/>
        </w:rPr>
        <w:t>/</w:t>
      </w:r>
      <w:r w:rsidRPr="00FA1802">
        <w:rPr>
          <w:rStyle w:val="af8"/>
          <w:color w:val="auto"/>
          <w:u w:val="none"/>
          <w:lang w:val="en-US"/>
        </w:rPr>
        <w:t>kn</w:t>
      </w:r>
      <w:r w:rsidRPr="00FA1802">
        <w:rPr>
          <w:rStyle w:val="af8"/>
          <w:color w:val="auto"/>
          <w:u w:val="none"/>
        </w:rPr>
        <w:t>/</w:t>
      </w:r>
      <w:r w:rsidRPr="00FA1802">
        <w:rPr>
          <w:rStyle w:val="af8"/>
          <w:color w:val="auto"/>
          <w:u w:val="none"/>
          <w:lang w:val="en-US"/>
        </w:rPr>
        <w:t>wp</w:t>
      </w:r>
      <w:r w:rsidRPr="00FA1802">
        <w:rPr>
          <w:rStyle w:val="af8"/>
          <w:color w:val="auto"/>
          <w:u w:val="none"/>
        </w:rPr>
        <w:t>-</w:t>
      </w:r>
      <w:r w:rsidRPr="00FA1802">
        <w:rPr>
          <w:rStyle w:val="af8"/>
          <w:color w:val="auto"/>
          <w:u w:val="none"/>
          <w:lang w:val="en-US"/>
        </w:rPr>
        <w:t>content</w:t>
      </w:r>
      <w:r w:rsidRPr="00FA1802">
        <w:rPr>
          <w:rStyle w:val="af8"/>
          <w:color w:val="auto"/>
          <w:u w:val="none"/>
        </w:rPr>
        <w:t>/</w:t>
      </w:r>
      <w:r w:rsidRPr="00FA1802">
        <w:rPr>
          <w:rStyle w:val="af8"/>
          <w:color w:val="auto"/>
          <w:u w:val="none"/>
          <w:lang w:val="en-US"/>
        </w:rPr>
        <w:t>uploads</w:t>
      </w:r>
      <w:r w:rsidRPr="00FA1802">
        <w:rPr>
          <w:rStyle w:val="af8"/>
          <w:color w:val="auto"/>
          <w:u w:val="none"/>
        </w:rPr>
        <w:t>/</w:t>
      </w:r>
      <w:r w:rsidRPr="00FA1802">
        <w:rPr>
          <w:rStyle w:val="af8"/>
          <w:color w:val="auto"/>
          <w:u w:val="none"/>
          <w:lang w:val="en-US"/>
        </w:rPr>
        <w:t>sites</w:t>
      </w:r>
      <w:r w:rsidRPr="00FA1802">
        <w:rPr>
          <w:rStyle w:val="af8"/>
          <w:color w:val="auto"/>
          <w:u w:val="none"/>
        </w:rPr>
        <w:t>/16/</w:t>
      </w:r>
      <w:r w:rsidRPr="00FA1802">
        <w:rPr>
          <w:rStyle w:val="af8"/>
          <w:color w:val="auto"/>
          <w:u w:val="none"/>
          <w:lang w:val="en-US"/>
        </w:rPr>
        <w:t>laboratorna</w:t>
      </w:r>
      <w:r w:rsidRPr="00FA1802">
        <w:rPr>
          <w:rStyle w:val="af8"/>
          <w:color w:val="auto"/>
          <w:u w:val="none"/>
        </w:rPr>
        <w:t>-</w:t>
      </w:r>
      <w:r w:rsidRPr="00FA1802">
        <w:rPr>
          <w:rStyle w:val="af8"/>
          <w:color w:val="auto"/>
          <w:u w:val="none"/>
          <w:lang w:val="en-US"/>
        </w:rPr>
        <w:t>robota</w:t>
      </w:r>
      <w:r w:rsidRPr="00FA1802">
        <w:rPr>
          <w:rStyle w:val="af8"/>
          <w:color w:val="auto"/>
          <w:u w:val="none"/>
        </w:rPr>
        <w:t>-5-</w:t>
      </w:r>
      <w:r w:rsidRPr="00FA1802">
        <w:rPr>
          <w:rStyle w:val="af8"/>
          <w:color w:val="auto"/>
          <w:u w:val="none"/>
          <w:lang w:val="en-US"/>
        </w:rPr>
        <w:t>diahramy</w:t>
      </w:r>
      <w:r w:rsidRPr="00FA1802">
        <w:rPr>
          <w:rStyle w:val="af8"/>
          <w:color w:val="auto"/>
          <w:u w:val="none"/>
        </w:rPr>
        <w:t>-</w:t>
      </w:r>
      <w:r w:rsidRPr="00FA1802">
        <w:rPr>
          <w:rStyle w:val="af8"/>
          <w:color w:val="auto"/>
          <w:u w:val="none"/>
          <w:lang w:val="en-US"/>
        </w:rPr>
        <w:t>variantiv</w:t>
      </w:r>
      <w:r w:rsidRPr="00FA1802">
        <w:rPr>
          <w:rStyle w:val="af8"/>
          <w:color w:val="auto"/>
          <w:u w:val="none"/>
        </w:rPr>
        <w:t>-</w:t>
      </w:r>
      <w:r w:rsidRPr="00FA1802">
        <w:rPr>
          <w:rStyle w:val="af8"/>
          <w:color w:val="auto"/>
          <w:u w:val="none"/>
          <w:lang w:val="en-US"/>
        </w:rPr>
        <w:t>vykorystannja</w:t>
      </w:r>
      <w:r w:rsidRPr="00FA1802">
        <w:rPr>
          <w:rStyle w:val="af8"/>
          <w:color w:val="auto"/>
          <w:u w:val="none"/>
        </w:rPr>
        <w:t>.</w:t>
      </w:r>
      <w:r w:rsidRPr="00FA1802">
        <w:rPr>
          <w:rStyle w:val="af8"/>
          <w:color w:val="auto"/>
          <w:u w:val="none"/>
          <w:lang w:val="en-US"/>
        </w:rPr>
        <w:t>pdf</w:t>
      </w:r>
      <w:r w:rsidR="002D1CC9">
        <w:rPr>
          <w:rStyle w:val="af8"/>
          <w:color w:val="auto"/>
          <w:u w:val="none"/>
          <w:lang w:val="en-US"/>
        </w:rPr>
        <w:fldChar w:fldCharType="end"/>
      </w:r>
      <w:r w:rsidRPr="00FA1802">
        <w:t xml:space="preserve"> 08.06.2021</w:t>
      </w:r>
    </w:p>
    <w:p w14:paraId="78A4C719" w14:textId="77777777" w:rsidR="00AD791B" w:rsidRPr="00FA1802" w:rsidRDefault="00656F79" w:rsidP="00656F79">
      <w:pPr>
        <w:pStyle w:val="a0"/>
        <w:numPr>
          <w:ilvl w:val="0"/>
          <w:numId w:val="15"/>
        </w:numPr>
        <w:rPr>
          <w:lang w:val="uk-UA"/>
        </w:rPr>
      </w:pPr>
      <w:r w:rsidRPr="00FA1802">
        <w:rPr>
          <w:lang w:val="uk-UA"/>
        </w:rPr>
        <w:t>Диаграмма развертывания</w:t>
      </w:r>
      <w:r w:rsidRPr="00FA1802">
        <w:t xml:space="preserve"> // </w:t>
      </w:r>
      <w:hyperlink r:id="rId75" w:history="1">
        <w:r w:rsidRPr="00FA1802">
          <w:rPr>
            <w:rStyle w:val="af8"/>
            <w:color w:val="auto"/>
            <w:u w:val="none"/>
          </w:rPr>
          <w:t>http://khpi-iip.mipk.kharkiv.edu/library/case/leon/gl11/gl11.html</w:t>
        </w:r>
      </w:hyperlink>
      <w:r w:rsidRPr="00FA1802">
        <w:t xml:space="preserve"> 08.06.2021</w:t>
      </w:r>
    </w:p>
    <w:p w14:paraId="647706E9" w14:textId="77777777" w:rsidR="00656F79" w:rsidRPr="00FA1802" w:rsidRDefault="00656F79" w:rsidP="00656F79">
      <w:pPr>
        <w:pStyle w:val="a0"/>
        <w:numPr>
          <w:ilvl w:val="0"/>
          <w:numId w:val="15"/>
        </w:numPr>
        <w:rPr>
          <w:lang w:val="uk-UA"/>
        </w:rPr>
      </w:pPr>
      <w:r w:rsidRPr="00FA1802">
        <w:rPr>
          <w:lang w:val="uk-UA"/>
        </w:rPr>
        <w:t>Диаграмма компонентов</w:t>
      </w:r>
      <w:r w:rsidRPr="00FA1802">
        <w:t xml:space="preserve"> // </w:t>
      </w:r>
      <w:hyperlink r:id="rId76" w:history="1">
        <w:r w:rsidRPr="00FA1802">
          <w:rPr>
            <w:rStyle w:val="af8"/>
            <w:color w:val="auto"/>
            <w:u w:val="none"/>
          </w:rPr>
          <w:t>http://khpi-iip.mipk.kharkiv.edu/library/case/leon/gl10/gl10.html</w:t>
        </w:r>
      </w:hyperlink>
      <w:r w:rsidRPr="00FA1802">
        <w:t xml:space="preserve"> 08.06.2021</w:t>
      </w:r>
    </w:p>
    <w:p w14:paraId="45510A29" w14:textId="77777777" w:rsidR="00656F79" w:rsidRPr="00FA1802" w:rsidRDefault="00656F79" w:rsidP="00656F79">
      <w:pPr>
        <w:pStyle w:val="a0"/>
        <w:numPr>
          <w:ilvl w:val="0"/>
          <w:numId w:val="15"/>
        </w:numPr>
        <w:rPr>
          <w:lang w:val="uk-UA"/>
        </w:rPr>
      </w:pPr>
      <w:r w:rsidRPr="00FA1802">
        <w:rPr>
          <w:lang w:val="uk-UA"/>
        </w:rPr>
        <w:t xml:space="preserve">Работа с базой данных </w:t>
      </w:r>
      <w:r w:rsidRPr="00FA1802">
        <w:t xml:space="preserve">// </w:t>
      </w:r>
      <w:r w:rsidR="002D1CC9">
        <w:rPr>
          <w:rStyle w:val="af8"/>
          <w:color w:val="auto"/>
          <w:u w:val="none"/>
          <w:lang w:val="en-US"/>
        </w:rPr>
        <w:fldChar w:fldCharType="begin"/>
      </w:r>
      <w:r w:rsidR="002D1CC9" w:rsidRPr="002D1CC9">
        <w:rPr>
          <w:rStyle w:val="af8"/>
          <w:color w:val="auto"/>
          <w:u w:val="none"/>
          <w:rPrChange w:id="120" w:author="Hewston Fox" w:date="2021-06-12T22:58:00Z">
            <w:rPr>
              <w:rStyle w:val="af8"/>
              <w:color w:val="auto"/>
              <w:u w:val="none"/>
              <w:lang w:val="en-US"/>
            </w:rPr>
          </w:rPrChange>
        </w:rPr>
        <w:instrText xml:space="preserve"> </w:instrText>
      </w:r>
      <w:r w:rsidR="002D1CC9">
        <w:rPr>
          <w:rStyle w:val="af8"/>
          <w:color w:val="auto"/>
          <w:u w:val="none"/>
          <w:lang w:val="en-US"/>
        </w:rPr>
        <w:instrText>HYPERLINK</w:instrText>
      </w:r>
      <w:r w:rsidR="002D1CC9" w:rsidRPr="002D1CC9">
        <w:rPr>
          <w:rStyle w:val="af8"/>
          <w:color w:val="auto"/>
          <w:u w:val="none"/>
          <w:rPrChange w:id="121" w:author="Hewston Fox" w:date="2021-06-12T22:58:00Z">
            <w:rPr>
              <w:rStyle w:val="af8"/>
              <w:color w:val="auto"/>
              <w:u w:val="none"/>
              <w:lang w:val="en-US"/>
            </w:rPr>
          </w:rPrChange>
        </w:rPr>
        <w:instrText xml:space="preserve"> "</w:instrText>
      </w:r>
      <w:r w:rsidR="002D1CC9">
        <w:rPr>
          <w:rStyle w:val="af8"/>
          <w:color w:val="auto"/>
          <w:u w:val="none"/>
          <w:lang w:val="en-US"/>
        </w:rPr>
        <w:instrText>https</w:instrText>
      </w:r>
      <w:r w:rsidR="002D1CC9" w:rsidRPr="002D1CC9">
        <w:rPr>
          <w:rStyle w:val="af8"/>
          <w:color w:val="auto"/>
          <w:u w:val="none"/>
          <w:rPrChange w:id="122" w:author="Hewston Fox" w:date="2021-06-12T22:58:00Z">
            <w:rPr>
              <w:rStyle w:val="af8"/>
              <w:color w:val="auto"/>
              <w:u w:val="none"/>
              <w:lang w:val="en-US"/>
            </w:rPr>
          </w:rPrChange>
        </w:rPr>
        <w:instrText>://</w:instrText>
      </w:r>
      <w:r w:rsidR="002D1CC9">
        <w:rPr>
          <w:rStyle w:val="af8"/>
          <w:color w:val="auto"/>
          <w:u w:val="none"/>
          <w:lang w:val="en-US"/>
        </w:rPr>
        <w:instrText>metanit</w:instrText>
      </w:r>
      <w:r w:rsidR="002D1CC9" w:rsidRPr="002D1CC9">
        <w:rPr>
          <w:rStyle w:val="af8"/>
          <w:color w:val="auto"/>
          <w:u w:val="none"/>
          <w:rPrChange w:id="123" w:author="Hewston Fox" w:date="2021-06-12T22:58:00Z">
            <w:rPr>
              <w:rStyle w:val="af8"/>
              <w:color w:val="auto"/>
              <w:u w:val="none"/>
              <w:lang w:val="en-US"/>
            </w:rPr>
          </w:rPrChange>
        </w:rPr>
        <w:instrText>.</w:instrText>
      </w:r>
      <w:r w:rsidR="002D1CC9">
        <w:rPr>
          <w:rStyle w:val="af8"/>
          <w:color w:val="auto"/>
          <w:u w:val="none"/>
          <w:lang w:val="en-US"/>
        </w:rPr>
        <w:instrText>com</w:instrText>
      </w:r>
      <w:r w:rsidR="002D1CC9" w:rsidRPr="002D1CC9">
        <w:rPr>
          <w:rStyle w:val="af8"/>
          <w:color w:val="auto"/>
          <w:u w:val="none"/>
          <w:rPrChange w:id="124" w:author="Hewston Fox" w:date="2021-06-12T22:58:00Z">
            <w:rPr>
              <w:rStyle w:val="af8"/>
              <w:color w:val="auto"/>
              <w:u w:val="none"/>
              <w:lang w:val="en-US"/>
            </w:rPr>
          </w:rPrChange>
        </w:rPr>
        <w:instrText>/</w:instrText>
      </w:r>
      <w:r w:rsidR="002D1CC9">
        <w:rPr>
          <w:rStyle w:val="af8"/>
          <w:color w:val="auto"/>
          <w:u w:val="none"/>
          <w:lang w:val="en-US"/>
        </w:rPr>
        <w:instrText>nosql</w:instrText>
      </w:r>
      <w:r w:rsidR="002D1CC9" w:rsidRPr="002D1CC9">
        <w:rPr>
          <w:rStyle w:val="af8"/>
          <w:color w:val="auto"/>
          <w:u w:val="none"/>
          <w:rPrChange w:id="125" w:author="Hewston Fox" w:date="2021-06-12T22:58:00Z">
            <w:rPr>
              <w:rStyle w:val="af8"/>
              <w:color w:val="auto"/>
              <w:u w:val="none"/>
              <w:lang w:val="en-US"/>
            </w:rPr>
          </w:rPrChange>
        </w:rPr>
        <w:instrText>/</w:instrText>
      </w:r>
      <w:r w:rsidR="002D1CC9">
        <w:rPr>
          <w:rStyle w:val="af8"/>
          <w:color w:val="auto"/>
          <w:u w:val="none"/>
          <w:lang w:val="en-US"/>
        </w:rPr>
        <w:instrText>mongodb</w:instrText>
      </w:r>
      <w:r w:rsidR="002D1CC9" w:rsidRPr="002D1CC9">
        <w:rPr>
          <w:rStyle w:val="af8"/>
          <w:color w:val="auto"/>
          <w:u w:val="none"/>
          <w:rPrChange w:id="126" w:author="Hewston Fox" w:date="2021-06-12T22:58:00Z">
            <w:rPr>
              <w:rStyle w:val="af8"/>
              <w:color w:val="auto"/>
              <w:u w:val="none"/>
              <w:lang w:val="en-US"/>
            </w:rPr>
          </w:rPrChange>
        </w:rPr>
        <w:instrText>/2.1.</w:instrText>
      </w:r>
      <w:r w:rsidR="002D1CC9">
        <w:rPr>
          <w:rStyle w:val="af8"/>
          <w:color w:val="auto"/>
          <w:u w:val="none"/>
          <w:lang w:val="en-US"/>
        </w:rPr>
        <w:instrText>php</w:instrText>
      </w:r>
      <w:r w:rsidR="002D1CC9" w:rsidRPr="002D1CC9">
        <w:rPr>
          <w:rStyle w:val="af8"/>
          <w:color w:val="auto"/>
          <w:u w:val="none"/>
          <w:rPrChange w:id="127" w:author="Hewston Fox" w:date="2021-06-12T22:58:00Z">
            <w:rPr>
              <w:rStyle w:val="af8"/>
              <w:color w:val="auto"/>
              <w:u w:val="none"/>
              <w:lang w:val="en-US"/>
            </w:rPr>
          </w:rPrChange>
        </w:rPr>
        <w:instrText xml:space="preserve">" </w:instrText>
      </w:r>
      <w:r w:rsidR="002D1CC9">
        <w:rPr>
          <w:rStyle w:val="af8"/>
          <w:color w:val="auto"/>
          <w:u w:val="none"/>
          <w:lang w:val="en-US"/>
        </w:rPr>
        <w:fldChar w:fldCharType="separate"/>
      </w:r>
      <w:r w:rsidRPr="00FA1802">
        <w:rPr>
          <w:rStyle w:val="af8"/>
          <w:color w:val="auto"/>
          <w:u w:val="none"/>
          <w:lang w:val="en-US"/>
        </w:rPr>
        <w:t>https</w:t>
      </w:r>
      <w:r w:rsidRPr="00FA1802">
        <w:rPr>
          <w:rStyle w:val="af8"/>
          <w:color w:val="auto"/>
          <w:u w:val="none"/>
        </w:rPr>
        <w:t>://</w:t>
      </w:r>
      <w:r w:rsidRPr="00FA1802">
        <w:rPr>
          <w:rStyle w:val="af8"/>
          <w:color w:val="auto"/>
          <w:u w:val="none"/>
          <w:lang w:val="en-US"/>
        </w:rPr>
        <w:t>metanit</w:t>
      </w:r>
      <w:r w:rsidRPr="00FA1802">
        <w:rPr>
          <w:rStyle w:val="af8"/>
          <w:color w:val="auto"/>
          <w:u w:val="none"/>
        </w:rPr>
        <w:t>.</w:t>
      </w:r>
      <w:r w:rsidRPr="00FA1802">
        <w:rPr>
          <w:rStyle w:val="af8"/>
          <w:color w:val="auto"/>
          <w:u w:val="none"/>
          <w:lang w:val="en-US"/>
        </w:rPr>
        <w:t>com</w:t>
      </w:r>
      <w:r w:rsidRPr="00FA1802">
        <w:rPr>
          <w:rStyle w:val="af8"/>
          <w:color w:val="auto"/>
          <w:u w:val="none"/>
        </w:rPr>
        <w:t>/</w:t>
      </w:r>
      <w:r w:rsidRPr="00FA1802">
        <w:rPr>
          <w:rStyle w:val="af8"/>
          <w:color w:val="auto"/>
          <w:u w:val="none"/>
          <w:lang w:val="en-US"/>
        </w:rPr>
        <w:t>nosql</w:t>
      </w:r>
      <w:r w:rsidRPr="00FA1802">
        <w:rPr>
          <w:rStyle w:val="af8"/>
          <w:color w:val="auto"/>
          <w:u w:val="none"/>
        </w:rPr>
        <w:t>/</w:t>
      </w:r>
      <w:r w:rsidRPr="00FA1802">
        <w:rPr>
          <w:rStyle w:val="af8"/>
          <w:color w:val="auto"/>
          <w:u w:val="none"/>
          <w:lang w:val="en-US"/>
        </w:rPr>
        <w:t>mongodb</w:t>
      </w:r>
      <w:r w:rsidRPr="00FA1802">
        <w:rPr>
          <w:rStyle w:val="af8"/>
          <w:color w:val="auto"/>
          <w:u w:val="none"/>
        </w:rPr>
        <w:t>/2.1.</w:t>
      </w:r>
      <w:r w:rsidRPr="00FA1802">
        <w:rPr>
          <w:rStyle w:val="af8"/>
          <w:color w:val="auto"/>
          <w:u w:val="none"/>
          <w:lang w:val="en-US"/>
        </w:rPr>
        <w:t>php</w:t>
      </w:r>
      <w:r w:rsidR="002D1CC9">
        <w:rPr>
          <w:rStyle w:val="af8"/>
          <w:color w:val="auto"/>
          <w:u w:val="none"/>
          <w:lang w:val="en-US"/>
        </w:rPr>
        <w:fldChar w:fldCharType="end"/>
      </w:r>
      <w:r w:rsidRPr="00FA1802">
        <w:t xml:space="preserve"> 08.06.2021</w:t>
      </w:r>
    </w:p>
    <w:p w14:paraId="50FFA7DA" w14:textId="77777777" w:rsidR="005D6E5A" w:rsidRDefault="005D6E5A">
      <w:pPr>
        <w:rPr>
          <w:rFonts w:ascii="Times New Roman" w:hAnsi="Times New Roman" w:cs="Times New Roman"/>
          <w:sz w:val="28"/>
          <w:szCs w:val="28"/>
          <w:lang w:val="uk-UA"/>
        </w:rPr>
      </w:pPr>
      <w:r w:rsidRPr="00CC7D4F">
        <w:rPr>
          <w:lang w:val="uk-UA"/>
        </w:rPr>
        <w:br w:type="page"/>
      </w:r>
    </w:p>
    <w:p w14:paraId="7AD731AE" w14:textId="77777777" w:rsidR="005D6E5A" w:rsidRDefault="005D6E5A" w:rsidP="005517B9">
      <w:pPr>
        <w:pStyle w:val="aff4"/>
      </w:pPr>
      <w:bookmarkStart w:id="128" w:name="_Toc74067626"/>
      <w:r>
        <w:lastRenderedPageBreak/>
        <w:t>Додаток А Лістинг програмного коду</w:t>
      </w:r>
      <w:bookmarkEnd w:id="128"/>
    </w:p>
    <w:p w14:paraId="2C99D819" w14:textId="77777777" w:rsidR="005D6E5A" w:rsidRPr="00AA0E3C" w:rsidRDefault="00896EEE" w:rsidP="005D6E5A">
      <w:pPr>
        <w:pStyle w:val="af"/>
        <w:rPr>
          <w:lang w:val="ru-RU"/>
        </w:rPr>
      </w:pPr>
      <w:r>
        <w:rPr>
          <w:lang w:val="en-US"/>
        </w:rPr>
        <w:t>main</w:t>
      </w:r>
      <w:r w:rsidRPr="00AA0E3C">
        <w:rPr>
          <w:lang w:val="ru-RU"/>
        </w:rPr>
        <w:t>.</w:t>
      </w:r>
      <w:r>
        <w:rPr>
          <w:lang w:val="en-US"/>
        </w:rPr>
        <w:t>py</w:t>
      </w:r>
    </w:p>
    <w:p w14:paraId="25040289" w14:textId="77777777" w:rsidR="00896EEE" w:rsidRPr="00896EEE" w:rsidRDefault="00896EEE" w:rsidP="00896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val="en-US" w:eastAsia="ru-RU"/>
        </w:rPr>
      </w:pP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logging</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 Dispatcher, executor, types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BotCommand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aiogram.types.message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ContentType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aiogram.dispatcher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filters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aiogram.contrib.middlewares.i18n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I18nMiddleware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KeywordNotFoundError, DocumentNotFoundError, ACTION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config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TOKEN, I18N_DOMAIN, LOCALES_DIR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db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remove_keyword, insert_keyword, get_user_keywords, get_bind, remove_all_keywords, check_admin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locales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bot_utils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input_media, \</w:t>
      </w:r>
      <w:r w:rsidRPr="00896EEE">
        <w:rPr>
          <w:rFonts w:ascii="Consolas" w:eastAsia="Times New Roman" w:hAnsi="Consolas" w:cs="Courier New"/>
          <w:noProof/>
          <w:sz w:val="20"/>
          <w:szCs w:val="20"/>
          <w:lang w:val="en-US" w:eastAsia="ru-RU"/>
        </w:rPr>
        <w:br/>
        <w:t xml:space="preserve">    create_query_results, \</w:t>
      </w:r>
      <w:r w:rsidRPr="00896EEE">
        <w:rPr>
          <w:rFonts w:ascii="Consolas" w:eastAsia="Times New Roman" w:hAnsi="Consolas" w:cs="Courier New"/>
          <w:noProof/>
          <w:sz w:val="20"/>
          <w:szCs w:val="20"/>
          <w:lang w:val="en-US" w:eastAsia="ru-RU"/>
        </w:rPr>
        <w:br/>
        <w:t xml:space="preserve">    create_keywords_keyboard, \</w:t>
      </w:r>
      <w:r w:rsidRPr="00896EEE">
        <w:rPr>
          <w:rFonts w:ascii="Consolas" w:eastAsia="Times New Roman" w:hAnsi="Consolas" w:cs="Courier New"/>
          <w:noProof/>
          <w:sz w:val="20"/>
          <w:szCs w:val="20"/>
          <w:lang w:val="en-US" w:eastAsia="ru-RU"/>
        </w:rPr>
        <w:br/>
        <w:t xml:space="preserve">    unpack_keyword_query_data, \</w:t>
      </w:r>
      <w:r w:rsidRPr="00896EEE">
        <w:rPr>
          <w:rFonts w:ascii="Consolas" w:eastAsia="Times New Roman" w:hAnsi="Consolas" w:cs="Courier New"/>
          <w:noProof/>
          <w:sz w:val="20"/>
          <w:szCs w:val="20"/>
          <w:lang w:val="en-US" w:eastAsia="ru-RU"/>
        </w:rPr>
        <w:br/>
        <w:t xml:space="preserve">    message2bind_record_with_keys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logging.basicConfig(level=logging.INFO)</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bot: Bot = Bot(token=TOKEN, parse_mode=types.ParseMode.HTML)</w:t>
      </w:r>
      <w:r w:rsidRPr="00896EEE">
        <w:rPr>
          <w:rFonts w:ascii="Consolas" w:eastAsia="Times New Roman" w:hAnsi="Consolas" w:cs="Courier New"/>
          <w:noProof/>
          <w:sz w:val="20"/>
          <w:szCs w:val="20"/>
          <w:lang w:val="en-US" w:eastAsia="ru-RU"/>
        </w:rPr>
        <w:br/>
        <w:t>dp: Dispatcher = Dispatcher(bot)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i18n = I18nMiddleware(I18N_DOMAIN, LOCALES_DIR)</w:t>
      </w:r>
      <w:r w:rsidRPr="00896EEE">
        <w:rPr>
          <w:rFonts w:ascii="Consolas" w:eastAsia="Times New Roman" w:hAnsi="Consolas" w:cs="Courier New"/>
          <w:noProof/>
          <w:sz w:val="20"/>
          <w:szCs w:val="20"/>
          <w:lang w:val="en-US" w:eastAsia="ru-RU"/>
        </w:rPr>
        <w:br/>
        <w:t>dp.middleware.setup(i18n)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t = i18n.gettext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send_input_media_message(user_id: (int, str), text: str, file: (dict,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 -&gt; types.Message:</w:t>
      </w:r>
      <w:r w:rsidRPr="00896EEE">
        <w:rPr>
          <w:rFonts w:ascii="Consolas" w:eastAsia="Times New Roman" w:hAnsi="Consolas" w:cs="Courier New"/>
          <w:noProof/>
          <w:sz w:val="20"/>
          <w:szCs w:val="20"/>
          <w:lang w:val="en-US" w:eastAsia="ru-RU"/>
        </w:rPr>
        <w:br/>
        <w:t xml:space="preserve">    f_type = file[</w:t>
      </w:r>
      <w:r w:rsidRPr="00896EEE">
        <w:rPr>
          <w:rFonts w:ascii="Consolas" w:eastAsia="Times New Roman" w:hAnsi="Consolas" w:cs="Courier New"/>
          <w:b/>
          <w:bCs/>
          <w:noProof/>
          <w:sz w:val="20"/>
          <w:szCs w:val="20"/>
          <w:lang w:val="en-US" w:eastAsia="ru-RU"/>
        </w:rPr>
        <w:t>'type'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file_id = file[</w:t>
      </w:r>
      <w:r w:rsidRPr="00896EEE">
        <w:rPr>
          <w:rFonts w:ascii="Consolas" w:eastAsia="Times New Roman" w:hAnsi="Consolas" w:cs="Courier New"/>
          <w:b/>
          <w:bCs/>
          <w:noProof/>
          <w:sz w:val="20"/>
          <w:szCs w:val="20"/>
          <w:lang w:val="en-US" w:eastAsia="ru-RU"/>
        </w:rPr>
        <w:t>'file_id'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params = {</w:t>
      </w:r>
      <w:r w:rsidRPr="00896EEE">
        <w:rPr>
          <w:rFonts w:ascii="Consolas" w:eastAsia="Times New Roman" w:hAnsi="Consolas" w:cs="Courier New"/>
          <w:b/>
          <w:bCs/>
          <w:noProof/>
          <w:sz w:val="20"/>
          <w:szCs w:val="20"/>
          <w:lang w:val="en-US" w:eastAsia="ru-RU"/>
        </w:rPr>
        <w:t>'chat_id'</w:t>
      </w:r>
      <w:r w:rsidRPr="00896EEE">
        <w:rPr>
          <w:rFonts w:ascii="Consolas" w:eastAsia="Times New Roman" w:hAnsi="Consolas" w:cs="Courier New"/>
          <w:noProof/>
          <w:sz w:val="20"/>
          <w:szCs w:val="20"/>
          <w:lang w:val="en-US" w:eastAsia="ru-RU"/>
        </w:rPr>
        <w:t xml:space="preserve">: user_id, </w:t>
      </w:r>
      <w:r w:rsidRPr="00896EEE">
        <w:rPr>
          <w:rFonts w:ascii="Consolas" w:eastAsia="Times New Roman" w:hAnsi="Consolas" w:cs="Courier New"/>
          <w:b/>
          <w:bCs/>
          <w:noProof/>
          <w:sz w:val="20"/>
          <w:szCs w:val="20"/>
          <w:lang w:val="en-US" w:eastAsia="ru-RU"/>
        </w:rPr>
        <w:t>'caption'</w:t>
      </w:r>
      <w:r w:rsidRPr="00896EEE">
        <w:rPr>
          <w:rFonts w:ascii="Consolas" w:eastAsia="Times New Roman" w:hAnsi="Consolas" w:cs="Courier New"/>
          <w:noProof/>
          <w:sz w:val="20"/>
          <w:szCs w:val="20"/>
          <w:lang w:val="en-US" w:eastAsia="ru-RU"/>
        </w:rPr>
        <w:t>: text}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ContentType.PHOTO: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bot.send_photo(photo=file_id,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ContentType.VIDEO: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bot.send_video(video=file_id,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ContentType.AUDIO: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bot.send_audio(audio=file_id,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ContentType.DOCUMENT: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bot.send_document(document=file_id,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ContentType.ANIMATION:</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bot.send_animation(animation=file_id, **params)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send_keyword_answer(user_id: (int, str), key: str, query_id: str =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get_bind(user_id,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query_id: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bot.answer_callback_query(query_id, t(TEXT.BIND.NOT_FOUND))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f_len = len(bind[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text = bind[</w:t>
      </w:r>
      <w:r w:rsidRPr="00896EEE">
        <w:rPr>
          <w:rFonts w:ascii="Consolas" w:eastAsia="Times New Roman" w:hAnsi="Consolas" w:cs="Courier New"/>
          <w:b/>
          <w:bCs/>
          <w:noProof/>
          <w:sz w:val="20"/>
          <w:szCs w:val="20"/>
          <w:lang w:val="en-US" w:eastAsia="ru-RU"/>
        </w:rPr>
        <w:t>'text'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f_len &gt; 1:</w:t>
      </w:r>
      <w:r w:rsidRPr="00896EEE">
        <w:rPr>
          <w:rFonts w:ascii="Consolas" w:eastAsia="Times New Roman" w:hAnsi="Consolas" w:cs="Courier New"/>
          <w:noProof/>
          <w:sz w:val="20"/>
          <w:szCs w:val="20"/>
          <w:lang w:val="en-US" w:eastAsia="ru-RU"/>
        </w:rPr>
        <w:br/>
        <w:t xml:space="preserve">        media = types.MediaGroup()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first =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b/>
          <w:bCs/>
          <w:noProof/>
          <w:sz w:val="20"/>
          <w:szCs w:val="20"/>
          <w:lang w:val="en-US" w:eastAsia="ru-RU"/>
        </w:rPr>
        <w:br/>
        <w:t xml:space="preserve">        for </w:t>
      </w:r>
      <w:r w:rsidRPr="00896EEE">
        <w:rPr>
          <w:rFonts w:ascii="Consolas" w:eastAsia="Times New Roman" w:hAnsi="Consolas" w:cs="Courier New"/>
          <w:noProof/>
          <w:sz w:val="20"/>
          <w:szCs w:val="20"/>
          <w:lang w:val="en-US" w:eastAsia="ru-RU"/>
        </w:rPr>
        <w:t xml:space="preserve">file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][:10]:</w:t>
      </w:r>
      <w:r w:rsidRPr="00896EEE">
        <w:rPr>
          <w:rFonts w:ascii="Consolas" w:eastAsia="Times New Roman" w:hAnsi="Consolas" w:cs="Courier New"/>
          <w:noProof/>
          <w:sz w:val="20"/>
          <w:szCs w:val="20"/>
          <w:lang w:val="en-US" w:eastAsia="ru-RU"/>
        </w:rPr>
        <w:br/>
        <w:t xml:space="preserve">            media.attach(input_media(file, text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first </w:t>
      </w:r>
      <w:r w:rsidRPr="00896EEE">
        <w:rPr>
          <w:rFonts w:ascii="Consolas" w:eastAsia="Times New Roman" w:hAnsi="Consolas" w:cs="Courier New"/>
          <w:b/>
          <w:bCs/>
          <w:noProof/>
          <w:sz w:val="20"/>
          <w:szCs w:val="20"/>
          <w:lang w:val="en-US" w:eastAsia="ru-RU"/>
        </w:rPr>
        <w:t>else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first = </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bot.send_media_group(chat_id=user_id, media=media)</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elif </w:t>
      </w:r>
      <w:r w:rsidRPr="00896EEE">
        <w:rPr>
          <w:rFonts w:ascii="Consolas" w:eastAsia="Times New Roman" w:hAnsi="Consolas" w:cs="Courier New"/>
          <w:noProof/>
          <w:sz w:val="20"/>
          <w:szCs w:val="20"/>
          <w:lang w:val="en-US" w:eastAsia="ru-RU"/>
        </w:rPr>
        <w:t>f_len &gt; 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send_input_media_message(user_id, text, 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bot.send_message(chat_id=user_id, text=text)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@dp.callback_query_handler()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callback_query_answer(query: types.CallbackQuery):</w:t>
      </w:r>
      <w:r w:rsidRPr="00896EEE">
        <w:rPr>
          <w:rFonts w:ascii="Consolas" w:eastAsia="Times New Roman" w:hAnsi="Consolas" w:cs="Courier New"/>
          <w:noProof/>
          <w:sz w:val="20"/>
          <w:szCs w:val="20"/>
          <w:lang w:val="en-US" w:eastAsia="ru-RU"/>
        </w:rPr>
        <w:br/>
        <w:t xml:space="preserve">    action, user_id, meta = unpack_keyword_query_data(query)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ACTION.SHOW:</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send_keyword_answer(user_id, meta[0], query.id)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ACTION.DELETE:</w:t>
      </w:r>
      <w:r w:rsidRPr="00896EEE">
        <w:rPr>
          <w:rFonts w:ascii="Consolas" w:eastAsia="Times New Roman" w:hAnsi="Consolas" w:cs="Courier New"/>
          <w:noProof/>
          <w:sz w:val="20"/>
          <w:szCs w:val="20"/>
          <w:lang w:val="en-US" w:eastAsia="ru-RU"/>
        </w:rPr>
        <w:br/>
        <w:t xml:space="preserve">        remove_keyword(user_id, meta[0])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@dp.inline_handler()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inline_answers(inline_query: types.InlineQuery):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(key, *args) = inline_query.query.split()</w:t>
      </w:r>
      <w:r w:rsidRPr="00896EEE">
        <w:rPr>
          <w:rFonts w:ascii="Consolas" w:eastAsia="Times New Roman" w:hAnsi="Consolas" w:cs="Courier New"/>
          <w:noProof/>
          <w:sz w:val="20"/>
          <w:szCs w:val="20"/>
          <w:lang w:val="en-US" w:eastAsia="ru-RU"/>
        </w:rPr>
        <w:br/>
        <w:t xml:space="preserve">        key = key.lower()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query_id = inline_query.id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get_bind(inline_query[</w:t>
      </w:r>
      <w:r w:rsidRPr="00896EEE">
        <w:rPr>
          <w:rFonts w:ascii="Consolas" w:eastAsia="Times New Roman" w:hAnsi="Consolas" w:cs="Courier New"/>
          <w:b/>
          <w:bCs/>
          <w:noProof/>
          <w:sz w:val="20"/>
          <w:szCs w:val="20"/>
          <w:lang w:val="en-US" w:eastAsia="ru-RU"/>
        </w:rPr>
        <w:t>'from'</w:t>
      </w:r>
      <w:r w:rsidRPr="00896EEE">
        <w:rPr>
          <w:rFonts w:ascii="Consolas" w:eastAsia="Times New Roman" w:hAnsi="Consolas" w:cs="Courier New"/>
          <w:noProof/>
          <w:sz w:val="20"/>
          <w:szCs w:val="20"/>
          <w:lang w:val="en-US" w:eastAsia="ru-RU"/>
        </w:rPr>
        <w:t>].id,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w:t>
      </w:r>
      <w:r w:rsidRPr="00896EEE">
        <w:rPr>
          <w:rFonts w:ascii="Consolas" w:eastAsia="Times New Roman" w:hAnsi="Consolas" w:cs="Courier New"/>
          <w:noProof/>
          <w:sz w:val="20"/>
          <w:szCs w:val="20"/>
          <w:lang w:val="en-US" w:eastAsia="ru-RU"/>
        </w:rPr>
        <w:br/>
        <w:t xml:space="preserve">            switch_pm_text=t(TEXT.BUTTON.BIND_KEYWORD),</w:t>
      </w:r>
      <w:r w:rsidRPr="00896EEE">
        <w:rPr>
          <w:rFonts w:ascii="Consolas" w:eastAsia="Times New Roman" w:hAnsi="Consolas" w:cs="Courier New"/>
          <w:noProof/>
          <w:sz w:val="20"/>
          <w:szCs w:val="20"/>
          <w:lang w:val="en-US" w:eastAsia="ru-RU"/>
        </w:rPr>
        <w:br/>
        <w:t xml:space="preserve">            switch_pm_parameter=key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results=create_query_results(query_id, key, bind, args),</w:t>
      </w:r>
      <w:r w:rsidRPr="00896EEE">
        <w:rPr>
          <w:rFonts w:ascii="Consolas" w:eastAsia="Times New Roman" w:hAnsi="Consolas" w:cs="Courier New"/>
          <w:noProof/>
          <w:sz w:val="20"/>
          <w:szCs w:val="20"/>
          <w:lang w:val="en-US" w:eastAsia="ru-RU"/>
        </w:rPr>
        <w:br/>
        <w:t xml:space="preserve">        is_personal=</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cache_time=1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on_help(message: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text=t(TEXT.COMMAND.HELP))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'start'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text=t(TEXT.COMMAND.START))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lastRenderedPageBreak/>
        <w:t xml:space="preserve">async def </w:t>
      </w:r>
      <w:r w:rsidRPr="00896EEE">
        <w:rPr>
          <w:rFonts w:ascii="Consolas" w:eastAsia="Times New Roman" w:hAnsi="Consolas" w:cs="Courier New"/>
          <w:noProof/>
          <w:sz w:val="20"/>
          <w:szCs w:val="20"/>
          <w:lang w:val="en-US" w:eastAsia="ru-RU"/>
        </w:rPr>
        <w:t>on_list(message: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bot.send_chat_action(message.chat.id, </w:t>
      </w:r>
      <w:r w:rsidRPr="00896EEE">
        <w:rPr>
          <w:rFonts w:ascii="Consolas" w:eastAsia="Times New Roman" w:hAnsi="Consolas" w:cs="Courier New"/>
          <w:b/>
          <w:bCs/>
          <w:noProof/>
          <w:sz w:val="20"/>
          <w:szCs w:val="20"/>
          <w:lang w:val="en-US" w:eastAsia="ru-RU"/>
        </w:rPr>
        <w:t>'typing'</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keys = get_user_keywords(user_id)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not </w:t>
      </w:r>
      <w:r w:rsidRPr="00896EEE">
        <w:rPr>
          <w:rFonts w:ascii="Consolas" w:eastAsia="Times New Roman" w:hAnsi="Consolas" w:cs="Courier New"/>
          <w:noProof/>
          <w:sz w:val="20"/>
          <w:szCs w:val="20"/>
          <w:lang w:val="en-US" w:eastAsia="ru-RU"/>
        </w:rPr>
        <w:t>len(keys):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raise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keyboard = create_keywords_keyboard(user_id,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w:t>
      </w:r>
      <w:r w:rsidRPr="00896EEE">
        <w:rPr>
          <w:rFonts w:ascii="Consolas" w:eastAsia="Times New Roman" w:hAnsi="Consolas" w:cs="Courier New"/>
          <w:noProof/>
          <w:sz w:val="20"/>
          <w:szCs w:val="20"/>
          <w:lang w:val="en-US" w:eastAsia="ru-RU"/>
        </w:rPr>
        <w:br/>
        <w:t xml:space="preserve">            chat_id=message.chat.id,</w:t>
      </w:r>
      <w:r w:rsidRPr="00896EEE">
        <w:rPr>
          <w:rFonts w:ascii="Consolas" w:eastAsia="Times New Roman" w:hAnsi="Consolas" w:cs="Courier New"/>
          <w:noProof/>
          <w:sz w:val="20"/>
          <w:szCs w:val="20"/>
          <w:lang w:val="en-US" w:eastAsia="ru-RU"/>
        </w:rPr>
        <w:br/>
        <w:t xml:space="preserve">            text=t(TEXT.COMMAND.LIST),</w:t>
      </w:r>
      <w:r w:rsidRPr="00896EEE">
        <w:rPr>
          <w:rFonts w:ascii="Consolas" w:eastAsia="Times New Roman" w:hAnsi="Consolas" w:cs="Courier New"/>
          <w:noProof/>
          <w:sz w:val="20"/>
          <w:szCs w:val="20"/>
          <w:lang w:val="en-US" w:eastAsia="ru-RU"/>
        </w:rPr>
        <w:br/>
        <w:t xml:space="preserve">            reply_markup=keyboard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text=t(TEXT.COMMAND.LIST_EMPTY))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@dp.message_handler(filters.Command(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ignore_caption=</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noProof/>
          <w:sz w:val="20"/>
          <w:szCs w:val="20"/>
          <w:lang w:val="en-US" w:eastAsia="ru-RU"/>
        </w:rPr>
        <w:t>), content_types=types.ContentTypes.ANY)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keys) = message2bind_record_with_keys(message,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bot.get_updates())</w:t>
      </w:r>
      <w:r w:rsidRPr="00896EEE">
        <w:rPr>
          <w:rFonts w:ascii="Consolas" w:eastAsia="Times New Roman" w:hAnsi="Consolas" w:cs="Courier New"/>
          <w:noProof/>
          <w:sz w:val="20"/>
          <w:szCs w:val="20"/>
          <w:lang w:val="en-US" w:eastAsia="ru-RU"/>
        </w:rPr>
        <w:br/>
        <w:t xml:space="preserve">        insert_keyword(message.from_user, bind,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 IndexError):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text=t(TEXT.BIND.ERROR))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send_keyword_answer(message.from_user.id, keys[0])</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on_unbind(message: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divided = message.text.split(maxsplit=2)[1:3]</w:t>
      </w:r>
      <w:r w:rsidRPr="00896EEE">
        <w:rPr>
          <w:rFonts w:ascii="Consolas" w:eastAsia="Times New Roman" w:hAnsi="Consolas" w:cs="Courier New"/>
          <w:noProof/>
          <w:sz w:val="20"/>
          <w:szCs w:val="20"/>
          <w:lang w:val="en-US" w:eastAsia="ru-RU"/>
        </w:rPr>
        <w:br/>
        <w:t xml:space="preserve">        keys = divided[0].split(</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len(divided) &gt; 1 </w:t>
      </w:r>
      <w:r w:rsidRPr="00896EEE">
        <w:rPr>
          <w:rFonts w:ascii="Consolas" w:eastAsia="Times New Roman" w:hAnsi="Consolas" w:cs="Courier New"/>
          <w:b/>
          <w:bCs/>
          <w:noProof/>
          <w:sz w:val="20"/>
          <w:szCs w:val="20"/>
          <w:lang w:val="en-US" w:eastAsia="ru-RU"/>
        </w:rPr>
        <w:t xml:space="preserve">and </w:t>
      </w:r>
      <w:r w:rsidRPr="00896EEE">
        <w:rPr>
          <w:rFonts w:ascii="Consolas" w:eastAsia="Times New Roman" w:hAnsi="Consolas" w:cs="Courier New"/>
          <w:noProof/>
          <w:sz w:val="20"/>
          <w:szCs w:val="20"/>
          <w:lang w:val="en-US" w:eastAsia="ru-RU"/>
        </w:rPr>
        <w:t>check_admin(message.from_user.id):</w:t>
      </w:r>
      <w:r w:rsidRPr="00896EEE">
        <w:rPr>
          <w:rFonts w:ascii="Consolas" w:eastAsia="Times New Roman" w:hAnsi="Consolas" w:cs="Courier New"/>
          <w:noProof/>
          <w:sz w:val="20"/>
          <w:szCs w:val="20"/>
          <w:lang w:val="en-US" w:eastAsia="ru-RU"/>
        </w:rPr>
        <w:br/>
        <w:t xml:space="preserve">            user_id = int(divided[1])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 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remove_all_keywords(user_id)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text=t(TEXT.KEYWORD.DELETE.SUCCESS))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for </w:t>
      </w:r>
      <w:r w:rsidRPr="00896EEE">
        <w:rPr>
          <w:rFonts w:ascii="Consolas" w:eastAsia="Times New Roman" w:hAnsi="Consolas" w:cs="Courier New"/>
          <w:noProof/>
          <w:sz w:val="20"/>
          <w:szCs w:val="20"/>
          <w:lang w:val="en-US" w:eastAsia="ru-RU"/>
        </w:rPr>
        <w:t xml:space="preserve">key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remove_keyword(user_id, key,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(KeywordNotFoundError, 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text=t(TEXT.KEYWORD.DELETE.ERROR)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text=t(TEXT.KEYWORD.DELETE.SUCCESS)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(IndexError, 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text=t(TEXT.KEYWORD.DELETE.ERROR))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on_startup(dispatch: Dispatcher):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bot.set_my_commands([</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your value - bind new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BotCommand(</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show all keywords'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additional information'</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 delete bound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__name__ == </w:t>
      </w:r>
      <w:r w:rsidRPr="00896EEE">
        <w:rPr>
          <w:rFonts w:ascii="Consolas" w:eastAsia="Times New Roman" w:hAnsi="Consolas" w:cs="Courier New"/>
          <w:b/>
          <w:bCs/>
          <w:noProof/>
          <w:sz w:val="20"/>
          <w:szCs w:val="20"/>
          <w:lang w:val="en-US" w:eastAsia="ru-RU"/>
        </w:rPr>
        <w:t>'__main__'</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executor.start_polling(dp, skip_updates=</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 on_startup=on_startup)</w:t>
      </w:r>
    </w:p>
    <w:p w14:paraId="25E2183D" w14:textId="77777777" w:rsidR="00896EEE" w:rsidRDefault="00896EEE" w:rsidP="005D6E5A">
      <w:pPr>
        <w:pStyle w:val="af"/>
        <w:rPr>
          <w:lang w:val="en-US"/>
        </w:rPr>
      </w:pPr>
    </w:p>
    <w:p w14:paraId="6DC8A729" w14:textId="77777777" w:rsidR="00896EEE" w:rsidRDefault="00896EEE" w:rsidP="005D6E5A">
      <w:pPr>
        <w:pStyle w:val="af"/>
        <w:rPr>
          <w:lang w:val="en-US"/>
        </w:rPr>
      </w:pPr>
      <w:r>
        <w:rPr>
          <w:lang w:val="en-US"/>
        </w:rPr>
        <w:t>bot_types.py</w:t>
      </w:r>
    </w:p>
    <w:p w14:paraId="45C1C947" w14:textId="77777777" w:rsidR="00896EEE" w:rsidRPr="00896EEE" w:rsidRDefault="00896EEE" w:rsidP="00896EEE">
      <w:pPr>
        <w:pStyle w:val="HTML"/>
        <w:shd w:val="clear" w:color="auto" w:fill="FFFFFF"/>
        <w:rPr>
          <w:rFonts w:ascii="Consolas" w:hAnsi="Consolas"/>
          <w:noProof/>
          <w:lang w:val="en-US"/>
        </w:rPr>
      </w:pPr>
      <w:r w:rsidRPr="00896EEE">
        <w:rPr>
          <w:rFonts w:ascii="Consolas" w:hAnsi="Consolas"/>
          <w:b/>
          <w:bCs/>
          <w:noProof/>
          <w:lang w:val="en-US"/>
        </w:rPr>
        <w:t xml:space="preserve">from </w:t>
      </w:r>
      <w:r w:rsidRPr="00896EEE">
        <w:rPr>
          <w:rFonts w:ascii="Consolas" w:hAnsi="Consolas"/>
          <w:noProof/>
          <w:lang w:val="en-US"/>
        </w:rPr>
        <w:t xml:space="preserve">typing </w:t>
      </w:r>
      <w:r w:rsidRPr="00896EEE">
        <w:rPr>
          <w:rFonts w:ascii="Consolas" w:hAnsi="Consolas"/>
          <w:b/>
          <w:bCs/>
          <w:noProof/>
          <w:lang w:val="en-US"/>
        </w:rPr>
        <w:t xml:space="preserve">import </w:t>
      </w:r>
      <w:r w:rsidRPr="00896EEE">
        <w:rPr>
          <w:rFonts w:ascii="Consolas" w:hAnsi="Consolas"/>
          <w:noProof/>
          <w:lang w:val="en-US"/>
        </w:rPr>
        <w:t>TypedDict, List, Dict, Union</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aiogram.types.message </w:t>
      </w:r>
      <w:r w:rsidRPr="00896EEE">
        <w:rPr>
          <w:rFonts w:ascii="Consolas" w:hAnsi="Consolas"/>
          <w:b/>
          <w:bCs/>
          <w:noProof/>
          <w:lang w:val="en-US"/>
        </w:rPr>
        <w:t xml:space="preserve">import </w:t>
      </w:r>
      <w:r w:rsidRPr="00896EEE">
        <w:rPr>
          <w:rFonts w:ascii="Consolas" w:hAnsi="Consolas"/>
          <w:noProof/>
          <w:lang w:val="en-US"/>
        </w:rPr>
        <w:t>ContentType</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pymongo.collection </w:t>
      </w:r>
      <w:r w:rsidRPr="00896EEE">
        <w:rPr>
          <w:rFonts w:ascii="Consolas" w:hAnsi="Consolas"/>
          <w:b/>
          <w:bCs/>
          <w:noProof/>
          <w:lang w:val="en-US"/>
        </w:rPr>
        <w:t xml:space="preserve">import </w:t>
      </w:r>
      <w:r w:rsidRPr="00896EEE">
        <w:rPr>
          <w:rFonts w:ascii="Consolas" w:hAnsi="Consolas"/>
          <w:noProof/>
          <w:lang w:val="en-US"/>
        </w:rPr>
        <w:t>ObjectId</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BindFile(TypedDict):</w:t>
      </w:r>
      <w:r w:rsidRPr="00896EEE">
        <w:rPr>
          <w:rFonts w:ascii="Consolas" w:hAnsi="Consolas"/>
          <w:noProof/>
          <w:lang w:val="en-US"/>
        </w:rPr>
        <w:br/>
        <w:t xml:space="preserve">    file_id: str</w:t>
      </w:r>
      <w:r w:rsidRPr="00896EEE">
        <w:rPr>
          <w:rFonts w:ascii="Consolas" w:hAnsi="Consolas"/>
          <w:noProof/>
          <w:lang w:val="en-US"/>
        </w:rPr>
        <w:br/>
        <w:t xml:space="preserve">    type: ContentType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BindRecord(TypedDict):</w:t>
      </w:r>
      <w:r w:rsidRPr="00896EEE">
        <w:rPr>
          <w:rFonts w:ascii="Consolas" w:hAnsi="Consolas"/>
          <w:noProof/>
          <w:lang w:val="en-US"/>
        </w:rPr>
        <w:br/>
        <w:t xml:space="preserve">    text: str</w:t>
      </w:r>
      <w:r w:rsidRPr="00896EEE">
        <w:rPr>
          <w:rFonts w:ascii="Consolas" w:hAnsi="Consolas"/>
          <w:noProof/>
          <w:lang w:val="en-US"/>
        </w:rPr>
        <w:br/>
        <w:t xml:space="preserve">    raw_text: str</w:t>
      </w:r>
      <w:r w:rsidRPr="00896EEE">
        <w:rPr>
          <w:rFonts w:ascii="Consolas" w:hAnsi="Consolas"/>
          <w:noProof/>
          <w:lang w:val="en-US"/>
        </w:rPr>
        <w:br/>
        <w:t xml:space="preserve">    files: List[BindFile]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UserRecord(TypedDict):</w:t>
      </w:r>
      <w:r w:rsidRPr="00896EEE">
        <w:rPr>
          <w:rFonts w:ascii="Consolas" w:hAnsi="Consolas"/>
          <w:noProof/>
          <w:lang w:val="en-US"/>
        </w:rPr>
        <w:br/>
        <w:t xml:space="preserve">    _id: ObjectId</w:t>
      </w:r>
      <w:r w:rsidRPr="00896EEE">
        <w:rPr>
          <w:rFonts w:ascii="Consolas" w:hAnsi="Consolas"/>
          <w:noProof/>
          <w:lang w:val="en-US"/>
        </w:rPr>
        <w:br/>
        <w:t xml:space="preserve">    user_id: Union[int, str]</w:t>
      </w:r>
      <w:r w:rsidRPr="00896EEE">
        <w:rPr>
          <w:rFonts w:ascii="Consolas" w:hAnsi="Consolas"/>
          <w:noProof/>
          <w:lang w:val="en-US"/>
        </w:rPr>
        <w:br/>
        <w:t xml:space="preserve">    full_name: str</w:t>
      </w:r>
      <w:r w:rsidRPr="00896EEE">
        <w:rPr>
          <w:rFonts w:ascii="Consolas" w:hAnsi="Consolas"/>
          <w:noProof/>
          <w:lang w:val="en-US"/>
        </w:rPr>
        <w:br/>
        <w:t xml:space="preserve">    username: str</w:t>
      </w:r>
      <w:r w:rsidRPr="00896EEE">
        <w:rPr>
          <w:rFonts w:ascii="Consolas" w:hAnsi="Consolas"/>
          <w:noProof/>
          <w:lang w:val="en-US"/>
        </w:rPr>
        <w:br/>
        <w:t xml:space="preserve">    keywords: Dict[str, str]</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ACTION:</w:t>
      </w:r>
      <w:r w:rsidRPr="00896EEE">
        <w:rPr>
          <w:rFonts w:ascii="Consolas" w:hAnsi="Consolas"/>
          <w:noProof/>
          <w:lang w:val="en-US"/>
        </w:rPr>
        <w:br/>
        <w:t xml:space="preserve">    SHOW = </w:t>
      </w:r>
      <w:r w:rsidRPr="00896EEE">
        <w:rPr>
          <w:rFonts w:ascii="Consolas" w:hAnsi="Consolas"/>
          <w:b/>
          <w:bCs/>
          <w:noProof/>
          <w:lang w:val="en-US"/>
        </w:rPr>
        <w:t>'show'</w:t>
      </w:r>
      <w:r w:rsidRPr="00896EEE">
        <w:rPr>
          <w:rFonts w:ascii="Consolas" w:hAnsi="Consolas"/>
          <w:b/>
          <w:bCs/>
          <w:noProof/>
          <w:lang w:val="en-US"/>
        </w:rPr>
        <w:br/>
        <w:t xml:space="preserve">    </w:t>
      </w:r>
      <w:r w:rsidRPr="00896EEE">
        <w:rPr>
          <w:rFonts w:ascii="Consolas" w:hAnsi="Consolas"/>
          <w:noProof/>
          <w:lang w:val="en-US"/>
        </w:rPr>
        <w:t xml:space="preserve">DELETE = </w:t>
      </w:r>
      <w:r w:rsidRPr="00896EEE">
        <w:rPr>
          <w:rFonts w:ascii="Consolas" w:hAnsi="Consolas"/>
          <w:b/>
          <w:bCs/>
          <w:noProof/>
          <w:lang w:val="en-US"/>
        </w:rPr>
        <w:t>'delete'</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DocumentNotFoundError(Exception):</w:t>
      </w:r>
      <w:r w:rsidRPr="00896EEE">
        <w:rPr>
          <w:rFonts w:ascii="Consolas" w:hAnsi="Consolas"/>
          <w:noProof/>
          <w:lang w:val="en-US"/>
        </w:rPr>
        <w:br/>
        <w:t xml:space="preserve">    </w:t>
      </w:r>
      <w:r w:rsidRPr="00896EEE">
        <w:rPr>
          <w:rFonts w:ascii="Consolas" w:hAnsi="Consolas"/>
          <w:i/>
          <w:iCs/>
          <w:noProof/>
          <w:lang w:val="en-US"/>
        </w:rPr>
        <w:t>"""Document not exist in collection"""</w:t>
      </w:r>
      <w:r w:rsidRPr="00896EEE">
        <w:rPr>
          <w:rFonts w:ascii="Consolas" w:hAnsi="Consolas"/>
          <w:i/>
          <w:iCs/>
          <w:noProof/>
          <w:lang w:val="en-US"/>
        </w:rPr>
        <w:br/>
        <w:t xml:space="preserve">    </w:t>
      </w:r>
      <w:r w:rsidRPr="00896EEE">
        <w:rPr>
          <w:rFonts w:ascii="Consolas" w:hAnsi="Consolas"/>
          <w:b/>
          <w:bCs/>
          <w:noProof/>
          <w:lang w:val="en-US"/>
        </w:rPr>
        <w:t>pass</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KeywordNotFoundError(Exception):</w:t>
      </w:r>
      <w:r w:rsidRPr="00896EEE">
        <w:rPr>
          <w:rFonts w:ascii="Consolas" w:hAnsi="Consolas"/>
          <w:noProof/>
          <w:lang w:val="en-US"/>
        </w:rPr>
        <w:br/>
        <w:t xml:space="preserve">    </w:t>
      </w:r>
      <w:r w:rsidRPr="00896EEE">
        <w:rPr>
          <w:rFonts w:ascii="Consolas" w:hAnsi="Consolas"/>
          <w:i/>
          <w:iCs/>
          <w:noProof/>
          <w:lang w:val="en-US"/>
        </w:rPr>
        <w:t>"""Keyword not found"""</w:t>
      </w:r>
      <w:r w:rsidRPr="00896EEE">
        <w:rPr>
          <w:rFonts w:ascii="Consolas" w:hAnsi="Consolas"/>
          <w:i/>
          <w:iCs/>
          <w:noProof/>
          <w:lang w:val="en-US"/>
        </w:rPr>
        <w:br/>
        <w:t xml:space="preserve">    </w:t>
      </w:r>
      <w:r w:rsidRPr="00896EEE">
        <w:rPr>
          <w:rFonts w:ascii="Consolas" w:hAnsi="Consolas"/>
          <w:b/>
          <w:bCs/>
          <w:noProof/>
          <w:lang w:val="en-US"/>
        </w:rPr>
        <w:t>pass</w:t>
      </w:r>
    </w:p>
    <w:p w14:paraId="36538C86" w14:textId="77777777" w:rsidR="00896EEE" w:rsidRPr="00896EEE" w:rsidRDefault="00896EEE" w:rsidP="005D6E5A">
      <w:pPr>
        <w:pStyle w:val="af"/>
        <w:rPr>
          <w:lang w:val="en-US"/>
        </w:rPr>
      </w:pPr>
    </w:p>
    <w:p w14:paraId="3E42C174" w14:textId="77777777" w:rsidR="005D6E5A" w:rsidRDefault="005D6E5A">
      <w:pPr>
        <w:rPr>
          <w:rFonts w:ascii="Times New Roman" w:hAnsi="Times New Roman" w:cs="Times New Roman"/>
          <w:sz w:val="28"/>
          <w:szCs w:val="28"/>
          <w:lang w:val="uk-UA"/>
        </w:rPr>
      </w:pPr>
      <w:r w:rsidRPr="00896EEE">
        <w:rPr>
          <w:lang w:val="en-US"/>
        </w:rPr>
        <w:br w:type="page"/>
      </w:r>
    </w:p>
    <w:p w14:paraId="220451A4" w14:textId="77777777" w:rsidR="001D5778" w:rsidRDefault="00C55D21" w:rsidP="005517B9">
      <w:pPr>
        <w:pStyle w:val="aff4"/>
      </w:pPr>
      <w:bookmarkStart w:id="129" w:name="_Toc74067627"/>
      <w:r w:rsidRPr="00C55D21">
        <w:lastRenderedPageBreak/>
        <w:t>Додаток Б Економічні розрахунки</w:t>
      </w:r>
      <w:bookmarkEnd w:id="129"/>
    </w:p>
    <w:p w14:paraId="1ABCB388" w14:textId="77777777" w:rsidR="00C55D21" w:rsidRDefault="001D5778" w:rsidP="001D5778">
      <w:pPr>
        <w:pStyle w:val="af4"/>
      </w:pPr>
      <w:r>
        <w:rPr>
          <w:lang w:val="ru-RU"/>
        </w:rPr>
        <w:drawing>
          <wp:inline distT="0" distB="0" distL="0" distR="0" wp14:anchorId="307C006F" wp14:editId="20297A84">
            <wp:extent cx="6119495" cy="407801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655"/>
                    <a:stretch/>
                  </pic:blipFill>
                  <pic:spPr bwMode="auto">
                    <a:xfrm>
                      <a:off x="0" y="0"/>
                      <a:ext cx="6119495" cy="4078014"/>
                    </a:xfrm>
                    <a:prstGeom prst="rect">
                      <a:avLst/>
                    </a:prstGeom>
                    <a:ln>
                      <a:noFill/>
                    </a:ln>
                    <a:extLst>
                      <a:ext uri="{53640926-AAD7-44D8-BBD7-CCE9431645EC}">
                        <a14:shadowObscured xmlns:a14="http://schemas.microsoft.com/office/drawing/2010/main"/>
                      </a:ext>
                    </a:extLst>
                  </pic:spPr>
                </pic:pic>
              </a:graphicData>
            </a:graphic>
          </wp:inline>
        </w:drawing>
      </w:r>
    </w:p>
    <w:p w14:paraId="54402FAA" w14:textId="77777777" w:rsidR="00C55D21" w:rsidRDefault="00C55D21" w:rsidP="001D5778">
      <w:pPr>
        <w:pStyle w:val="af4"/>
      </w:pPr>
      <w:r w:rsidRPr="00E42BFF">
        <w:br w:type="page"/>
      </w:r>
    </w:p>
    <w:p w14:paraId="3D715CA2"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lastRenderedPageBreak/>
        <w:t>МІНІСТЕРСТВО ОСВІТИ І НАУКИ УКРАЇНИ</w:t>
      </w:r>
    </w:p>
    <w:p w14:paraId="40FB7E74"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ВІДОКРЕМЛЕНИЙ СТРУКТУРНИЙ ПІДРОЗДІЛ</w:t>
      </w:r>
    </w:p>
    <w:p w14:paraId="0B2F0C8C"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КОМП’ЮТЕРНО-ТЕХНОЛОГІЧНИЙ ФАХОВИЙ КОЛЕДЖ</w:t>
      </w:r>
    </w:p>
    <w:p w14:paraId="2701199F"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НАЦІОНАЛЬНИЙ ТЕХНІЧНИЙ УНІВЕРСИТЕТ</w:t>
      </w:r>
    </w:p>
    <w:p w14:paraId="7040BC87"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ПОЛІТЕХНІЧНИЙ ІНСТИТУТ"</w:t>
      </w:r>
    </w:p>
    <w:p w14:paraId="7E8D8A17"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16F788B9" w14:textId="77777777"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Спеціальність: 121 "Інженерія програмного забезпечення"</w:t>
      </w:r>
    </w:p>
    <w:p w14:paraId="3144D821" w14:textId="77777777"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Освітня програма: "Розробка програмного забезпечення"</w:t>
      </w:r>
    </w:p>
    <w:p w14:paraId="3924494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401CC43F"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AA18459"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115F0D8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69764B7" w14:textId="77777777" w:rsidR="005517B9" w:rsidRPr="004C7CDE" w:rsidRDefault="005517B9" w:rsidP="005517B9">
      <w:pPr>
        <w:pStyle w:val="aff4"/>
      </w:pPr>
      <w:bookmarkStart w:id="130" w:name="_Toc74067628"/>
      <w:r>
        <w:t>Ілюстративні матеріали</w:t>
      </w:r>
      <w:bookmarkEnd w:id="130"/>
    </w:p>
    <w:p w14:paraId="78FF8470" w14:textId="77777777" w:rsidR="005517B9" w:rsidRPr="004C7CDE" w:rsidRDefault="005517B9" w:rsidP="005517B9">
      <w:pPr>
        <w:spacing w:after="0" w:line="36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ДО ЗАХИСТУ ДИПЛОМНОГО ПРОЄКТУ</w:t>
      </w:r>
    </w:p>
    <w:p w14:paraId="7D88B338"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00507956" w14:textId="77777777" w:rsidR="005517B9" w:rsidRPr="004C7CDE" w:rsidRDefault="005517B9" w:rsidP="005517B9">
      <w:pPr>
        <w:spacing w:after="0" w:line="360" w:lineRule="auto"/>
        <w:jc w:val="center"/>
        <w:rPr>
          <w:rFonts w:ascii="Times New Roman" w:hAnsi="Times New Roman" w:cs="Times New Roman"/>
          <w:b/>
          <w:sz w:val="28"/>
          <w:szCs w:val="28"/>
          <w:u w:val="single"/>
          <w:lang w:val="uk-UA"/>
        </w:rPr>
      </w:pPr>
      <w:r w:rsidRPr="004C7CDE">
        <w:rPr>
          <w:rFonts w:ascii="Times New Roman" w:hAnsi="Times New Roman" w:cs="Times New Roman"/>
          <w:sz w:val="28"/>
          <w:szCs w:val="28"/>
          <w:lang w:val="uk-UA"/>
        </w:rPr>
        <w:t xml:space="preserve">Тема: </w:t>
      </w:r>
      <w:r w:rsidRPr="004C7CDE">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4C7CDE">
        <w:rPr>
          <w:rFonts w:ascii="Times New Roman" w:hAnsi="Times New Roman" w:cs="Times New Roman"/>
          <w:b/>
          <w:sz w:val="28"/>
          <w:szCs w:val="28"/>
          <w:lang w:val="uk-UA"/>
        </w:rPr>
        <w:t>"</w:t>
      </w:r>
    </w:p>
    <w:p w14:paraId="2A4B93D0"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3072558D"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D48D2E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5DD07343"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0E2AEC7"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3357CF2D" w14:textId="77777777"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u w:val="single"/>
          <w:lang w:val="uk-UA"/>
        </w:rPr>
      </w:pPr>
      <w:r w:rsidRPr="004C7CDE">
        <w:rPr>
          <w:rFonts w:ascii="Times New Roman" w:hAnsi="Times New Roman" w:cs="Times New Roman"/>
          <w:sz w:val="28"/>
          <w:szCs w:val="28"/>
          <w:lang w:val="uk-UA"/>
        </w:rPr>
        <w:t>Виконавець</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Володимир ЮШКО</w:t>
      </w:r>
    </w:p>
    <w:p w14:paraId="4AB3C4BE"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6D8F8D3B" w14:textId="77777777"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lang w:val="uk-UA"/>
        </w:rPr>
      </w:pPr>
      <w:r w:rsidRPr="004C7CDE">
        <w:rPr>
          <w:rFonts w:ascii="Times New Roman" w:hAnsi="Times New Roman" w:cs="Times New Roman"/>
          <w:sz w:val="28"/>
          <w:szCs w:val="28"/>
          <w:lang w:val="uk-UA"/>
        </w:rPr>
        <w:t>Керівник ДП</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Росіца МАНЄВА</w:t>
      </w:r>
    </w:p>
    <w:p w14:paraId="3729F2F7"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5F5AC22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37D80706"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75924060"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6BCA2DB"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DC06854" w14:textId="77777777" w:rsidR="005517B9" w:rsidRPr="004C7CDE" w:rsidRDefault="005517B9" w:rsidP="00FB0898">
      <w:pPr>
        <w:spacing w:after="0" w:line="360" w:lineRule="auto"/>
        <w:rPr>
          <w:rFonts w:ascii="Times New Roman" w:hAnsi="Times New Roman" w:cs="Times New Roman"/>
          <w:sz w:val="28"/>
          <w:szCs w:val="28"/>
          <w:lang w:val="uk-UA"/>
        </w:rPr>
      </w:pPr>
    </w:p>
    <w:p w14:paraId="296F1DE8" w14:textId="77777777" w:rsidR="005517B9" w:rsidRPr="004C7CDE" w:rsidRDefault="005517B9" w:rsidP="005517B9">
      <w:pPr>
        <w:spacing w:after="0"/>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 2021 р.</w:t>
      </w:r>
      <w:r>
        <w:rPr>
          <w:sz w:val="28"/>
          <w:szCs w:val="28"/>
          <w:lang w:val="uk-UA"/>
        </w:rPr>
        <w:br w:type="page"/>
      </w:r>
    </w:p>
    <w:p w14:paraId="26DB1A62" w14:textId="77777777" w:rsidR="00C55D21" w:rsidRDefault="00065E31" w:rsidP="00065E31">
      <w:pPr>
        <w:pStyle w:val="af4"/>
      </w:pPr>
      <w:r>
        <w:rPr>
          <w:lang w:val="ru-RU"/>
        </w:rPr>
        <w:lastRenderedPageBreak/>
        <w:drawing>
          <wp:inline distT="0" distB="0" distL="0" distR="0" wp14:anchorId="724DEBC6" wp14:editId="325AF242">
            <wp:extent cx="6119495" cy="3442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9495" cy="3442335"/>
                    </a:xfrm>
                    <a:prstGeom prst="rect">
                      <a:avLst/>
                    </a:prstGeom>
                  </pic:spPr>
                </pic:pic>
              </a:graphicData>
            </a:graphic>
          </wp:inline>
        </w:drawing>
      </w:r>
    </w:p>
    <w:p w14:paraId="3E8FF7EB" w14:textId="77777777" w:rsidR="007F772F" w:rsidRPr="007F772F" w:rsidRDefault="007F772F" w:rsidP="00065E31">
      <w:pPr>
        <w:pStyle w:val="af4"/>
        <w:rPr>
          <w:lang w:val="en-US"/>
        </w:rPr>
      </w:pPr>
      <w:bookmarkStart w:id="131" w:name="_Hlk74067275"/>
      <w:r>
        <w:t>Слайд 1</w:t>
      </w:r>
      <w:r>
        <w:rPr>
          <w:lang w:val="en-US"/>
        </w:rPr>
        <w:t>/13</w:t>
      </w:r>
    </w:p>
    <w:bookmarkEnd w:id="131"/>
    <w:p w14:paraId="3426D5CD" w14:textId="77777777" w:rsidR="00065E31" w:rsidRDefault="00065E31" w:rsidP="00065E31">
      <w:pPr>
        <w:pStyle w:val="af4"/>
      </w:pPr>
      <w:r>
        <w:rPr>
          <w:lang w:val="ru-RU"/>
        </w:rPr>
        <w:drawing>
          <wp:inline distT="0" distB="0" distL="0" distR="0" wp14:anchorId="660C9408" wp14:editId="0B97F0BE">
            <wp:extent cx="6119495" cy="344233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9495" cy="3442335"/>
                    </a:xfrm>
                    <a:prstGeom prst="rect">
                      <a:avLst/>
                    </a:prstGeom>
                  </pic:spPr>
                </pic:pic>
              </a:graphicData>
            </a:graphic>
          </wp:inline>
        </w:drawing>
      </w:r>
    </w:p>
    <w:p w14:paraId="50E4F4BC" w14:textId="77777777" w:rsidR="007F772F" w:rsidRPr="007F772F" w:rsidRDefault="007F772F" w:rsidP="007F772F">
      <w:pPr>
        <w:pStyle w:val="af4"/>
        <w:rPr>
          <w:lang w:val="en-US"/>
        </w:rPr>
      </w:pPr>
      <w:r>
        <w:t>Слайд 2</w:t>
      </w:r>
      <w:r>
        <w:rPr>
          <w:lang w:val="en-US"/>
        </w:rPr>
        <w:t>/13</w:t>
      </w:r>
    </w:p>
    <w:p w14:paraId="7A8DB346" w14:textId="77777777" w:rsidR="007F772F" w:rsidRDefault="007F772F" w:rsidP="00065E31">
      <w:pPr>
        <w:pStyle w:val="af4"/>
      </w:pPr>
    </w:p>
    <w:p w14:paraId="2923829C" w14:textId="77777777" w:rsidR="00065E31" w:rsidRDefault="00065E31" w:rsidP="00065E31">
      <w:pPr>
        <w:pStyle w:val="af4"/>
      </w:pPr>
      <w:r>
        <w:rPr>
          <w:lang w:val="ru-RU"/>
        </w:rPr>
        <w:lastRenderedPageBreak/>
        <w:drawing>
          <wp:inline distT="0" distB="0" distL="0" distR="0" wp14:anchorId="5EFB69D6" wp14:editId="6E181526">
            <wp:extent cx="6119495"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9495" cy="3442335"/>
                    </a:xfrm>
                    <a:prstGeom prst="rect">
                      <a:avLst/>
                    </a:prstGeom>
                  </pic:spPr>
                </pic:pic>
              </a:graphicData>
            </a:graphic>
          </wp:inline>
        </w:drawing>
      </w:r>
    </w:p>
    <w:p w14:paraId="52567004" w14:textId="77777777" w:rsidR="007F772F" w:rsidRPr="007F772F" w:rsidRDefault="007F772F" w:rsidP="007F772F">
      <w:pPr>
        <w:pStyle w:val="af4"/>
        <w:rPr>
          <w:lang w:val="en-US"/>
        </w:rPr>
      </w:pPr>
      <w:r>
        <w:t>Слайд 3</w:t>
      </w:r>
      <w:r>
        <w:rPr>
          <w:lang w:val="en-US"/>
        </w:rPr>
        <w:t>/13</w:t>
      </w:r>
    </w:p>
    <w:p w14:paraId="59141F05" w14:textId="77777777" w:rsidR="007F772F" w:rsidRDefault="007F772F" w:rsidP="00065E31">
      <w:pPr>
        <w:pStyle w:val="af4"/>
      </w:pPr>
    </w:p>
    <w:p w14:paraId="73F6ED49" w14:textId="77777777" w:rsidR="00065E31" w:rsidRDefault="00065E31" w:rsidP="00065E31">
      <w:pPr>
        <w:pStyle w:val="af4"/>
      </w:pPr>
      <w:r>
        <w:rPr>
          <w:lang w:val="ru-RU"/>
        </w:rPr>
        <w:drawing>
          <wp:inline distT="0" distB="0" distL="0" distR="0" wp14:anchorId="2CF04DEA" wp14:editId="19E9CE45">
            <wp:extent cx="6119495" cy="34423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3442335"/>
                    </a:xfrm>
                    <a:prstGeom prst="rect">
                      <a:avLst/>
                    </a:prstGeom>
                  </pic:spPr>
                </pic:pic>
              </a:graphicData>
            </a:graphic>
          </wp:inline>
        </w:drawing>
      </w:r>
    </w:p>
    <w:p w14:paraId="62FA0DFE" w14:textId="77777777" w:rsidR="007F772F" w:rsidRPr="007F772F" w:rsidRDefault="007F772F" w:rsidP="007F772F">
      <w:pPr>
        <w:pStyle w:val="af4"/>
        <w:rPr>
          <w:lang w:val="en-US"/>
        </w:rPr>
      </w:pPr>
      <w:r>
        <w:t>Слайд 4</w:t>
      </w:r>
      <w:r>
        <w:rPr>
          <w:lang w:val="en-US"/>
        </w:rPr>
        <w:t>/13</w:t>
      </w:r>
    </w:p>
    <w:p w14:paraId="2DF7A882" w14:textId="77777777" w:rsidR="007F772F" w:rsidRDefault="007F772F" w:rsidP="00065E31">
      <w:pPr>
        <w:pStyle w:val="af4"/>
      </w:pPr>
    </w:p>
    <w:p w14:paraId="110857E6" w14:textId="77777777" w:rsidR="00065E31" w:rsidRDefault="00065E31" w:rsidP="00065E31">
      <w:pPr>
        <w:pStyle w:val="af4"/>
      </w:pPr>
      <w:r>
        <w:rPr>
          <w:lang w:val="ru-RU"/>
        </w:rPr>
        <w:lastRenderedPageBreak/>
        <w:drawing>
          <wp:inline distT="0" distB="0" distL="0" distR="0" wp14:anchorId="399AF2C0" wp14:editId="085F86BF">
            <wp:extent cx="6119495" cy="344233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9495" cy="3442335"/>
                    </a:xfrm>
                    <a:prstGeom prst="rect">
                      <a:avLst/>
                    </a:prstGeom>
                  </pic:spPr>
                </pic:pic>
              </a:graphicData>
            </a:graphic>
          </wp:inline>
        </w:drawing>
      </w:r>
    </w:p>
    <w:p w14:paraId="0820CFC6" w14:textId="77777777" w:rsidR="00E81841" w:rsidRPr="007F772F" w:rsidRDefault="00E81841" w:rsidP="00E81841">
      <w:pPr>
        <w:pStyle w:val="af4"/>
        <w:rPr>
          <w:lang w:val="en-US"/>
        </w:rPr>
      </w:pPr>
      <w:r>
        <w:t>Слайд 5</w:t>
      </w:r>
      <w:r>
        <w:rPr>
          <w:lang w:val="en-US"/>
        </w:rPr>
        <w:t>/13</w:t>
      </w:r>
    </w:p>
    <w:p w14:paraId="6DCFA1C3" w14:textId="77777777" w:rsidR="00E81841" w:rsidRDefault="00E81841" w:rsidP="00065E31">
      <w:pPr>
        <w:pStyle w:val="af4"/>
      </w:pPr>
    </w:p>
    <w:p w14:paraId="517DB6F1" w14:textId="77777777" w:rsidR="00065E31" w:rsidRDefault="00065E31" w:rsidP="00065E31">
      <w:pPr>
        <w:pStyle w:val="af4"/>
      </w:pPr>
      <w:r>
        <w:rPr>
          <w:lang w:val="ru-RU"/>
        </w:rPr>
        <w:drawing>
          <wp:inline distT="0" distB="0" distL="0" distR="0" wp14:anchorId="53C0FC71" wp14:editId="2DA15797">
            <wp:extent cx="6119495" cy="34423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3442335"/>
                    </a:xfrm>
                    <a:prstGeom prst="rect">
                      <a:avLst/>
                    </a:prstGeom>
                  </pic:spPr>
                </pic:pic>
              </a:graphicData>
            </a:graphic>
          </wp:inline>
        </w:drawing>
      </w:r>
    </w:p>
    <w:p w14:paraId="5EE01430" w14:textId="77777777" w:rsidR="00E81841" w:rsidRPr="007F772F" w:rsidRDefault="00E81841" w:rsidP="00E81841">
      <w:pPr>
        <w:pStyle w:val="af4"/>
        <w:rPr>
          <w:lang w:val="en-US"/>
        </w:rPr>
      </w:pPr>
      <w:r>
        <w:t>Слайд 6</w:t>
      </w:r>
      <w:r>
        <w:rPr>
          <w:lang w:val="en-US"/>
        </w:rPr>
        <w:t>/13</w:t>
      </w:r>
    </w:p>
    <w:p w14:paraId="55737111" w14:textId="77777777" w:rsidR="00E81841" w:rsidRDefault="00E81841" w:rsidP="00065E31">
      <w:pPr>
        <w:pStyle w:val="af4"/>
      </w:pPr>
    </w:p>
    <w:p w14:paraId="48C58E23" w14:textId="77777777" w:rsidR="00065E31" w:rsidRDefault="007F772F" w:rsidP="00065E31">
      <w:pPr>
        <w:pStyle w:val="af4"/>
      </w:pPr>
      <w:r>
        <w:rPr>
          <w:lang w:val="ru-RU"/>
        </w:rPr>
        <w:lastRenderedPageBreak/>
        <w:drawing>
          <wp:inline distT="0" distB="0" distL="0" distR="0" wp14:anchorId="21A9FBD9" wp14:editId="112F6BF5">
            <wp:extent cx="6119495" cy="344233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3442335"/>
                    </a:xfrm>
                    <a:prstGeom prst="rect">
                      <a:avLst/>
                    </a:prstGeom>
                  </pic:spPr>
                </pic:pic>
              </a:graphicData>
            </a:graphic>
          </wp:inline>
        </w:drawing>
      </w:r>
    </w:p>
    <w:p w14:paraId="5DEAC34F" w14:textId="77777777" w:rsidR="00E81841" w:rsidRPr="007F772F" w:rsidRDefault="00E81841" w:rsidP="00E81841">
      <w:pPr>
        <w:pStyle w:val="af4"/>
        <w:rPr>
          <w:lang w:val="en-US"/>
        </w:rPr>
      </w:pPr>
      <w:r>
        <w:t>Слайд 7</w:t>
      </w:r>
      <w:r>
        <w:rPr>
          <w:lang w:val="en-US"/>
        </w:rPr>
        <w:t>/13</w:t>
      </w:r>
    </w:p>
    <w:p w14:paraId="12538B70" w14:textId="77777777" w:rsidR="00E81841" w:rsidRDefault="00E81841" w:rsidP="00E81841">
      <w:pPr>
        <w:pStyle w:val="af4"/>
        <w:jc w:val="left"/>
      </w:pPr>
    </w:p>
    <w:p w14:paraId="2A190415" w14:textId="77777777" w:rsidR="007F772F" w:rsidRDefault="007F772F" w:rsidP="00065E31">
      <w:pPr>
        <w:pStyle w:val="af4"/>
      </w:pPr>
      <w:r>
        <w:rPr>
          <w:lang w:val="ru-RU"/>
        </w:rPr>
        <w:drawing>
          <wp:inline distT="0" distB="0" distL="0" distR="0" wp14:anchorId="634D4B5A" wp14:editId="2750A220">
            <wp:extent cx="6119495" cy="344233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3442335"/>
                    </a:xfrm>
                    <a:prstGeom prst="rect">
                      <a:avLst/>
                    </a:prstGeom>
                  </pic:spPr>
                </pic:pic>
              </a:graphicData>
            </a:graphic>
          </wp:inline>
        </w:drawing>
      </w:r>
    </w:p>
    <w:p w14:paraId="1CBE5C8B" w14:textId="77777777" w:rsidR="00E81841" w:rsidRPr="007F772F" w:rsidRDefault="00E81841" w:rsidP="00E81841">
      <w:pPr>
        <w:pStyle w:val="af4"/>
        <w:rPr>
          <w:lang w:val="en-US"/>
        </w:rPr>
      </w:pPr>
      <w:r>
        <w:t>Слайд 8</w:t>
      </w:r>
      <w:r>
        <w:rPr>
          <w:lang w:val="en-US"/>
        </w:rPr>
        <w:t>/13</w:t>
      </w:r>
    </w:p>
    <w:p w14:paraId="4DF0FBD7" w14:textId="77777777" w:rsidR="00E81841" w:rsidRDefault="00E81841" w:rsidP="00065E31">
      <w:pPr>
        <w:pStyle w:val="af4"/>
      </w:pPr>
    </w:p>
    <w:p w14:paraId="30FA3B8D" w14:textId="77777777" w:rsidR="00E81841" w:rsidRPr="007F772F" w:rsidRDefault="007F772F" w:rsidP="00E81841">
      <w:pPr>
        <w:pStyle w:val="af4"/>
        <w:rPr>
          <w:lang w:val="en-US"/>
        </w:rPr>
      </w:pPr>
      <w:r>
        <w:rPr>
          <w:lang w:val="ru-RU"/>
        </w:rPr>
        <w:lastRenderedPageBreak/>
        <w:drawing>
          <wp:inline distT="0" distB="0" distL="0" distR="0" wp14:anchorId="5B6864B7" wp14:editId="4EEC9812">
            <wp:extent cx="6119495" cy="3442335"/>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9</w:t>
      </w:r>
      <w:r w:rsidR="00E81841">
        <w:rPr>
          <w:lang w:val="en-US"/>
        </w:rPr>
        <w:t>/13</w:t>
      </w:r>
    </w:p>
    <w:p w14:paraId="0ACB5EE7" w14:textId="77777777" w:rsidR="007F772F" w:rsidRDefault="007F772F" w:rsidP="00065E31">
      <w:pPr>
        <w:pStyle w:val="af4"/>
      </w:pPr>
    </w:p>
    <w:p w14:paraId="37046CC1" w14:textId="77777777" w:rsidR="007F772F" w:rsidRDefault="007F772F" w:rsidP="00065E31">
      <w:pPr>
        <w:pStyle w:val="af4"/>
      </w:pPr>
      <w:r>
        <w:rPr>
          <w:lang w:val="ru-RU"/>
        </w:rPr>
        <w:drawing>
          <wp:inline distT="0" distB="0" distL="0" distR="0" wp14:anchorId="6592D157" wp14:editId="4C75D889">
            <wp:extent cx="6119495" cy="34423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442335"/>
                    </a:xfrm>
                    <a:prstGeom prst="rect">
                      <a:avLst/>
                    </a:prstGeom>
                  </pic:spPr>
                </pic:pic>
              </a:graphicData>
            </a:graphic>
          </wp:inline>
        </w:drawing>
      </w:r>
    </w:p>
    <w:p w14:paraId="3FCD01BA" w14:textId="77777777" w:rsidR="00E81841" w:rsidRPr="007F772F" w:rsidRDefault="00E81841" w:rsidP="00E81841">
      <w:pPr>
        <w:pStyle w:val="af4"/>
        <w:rPr>
          <w:lang w:val="en-US"/>
        </w:rPr>
      </w:pPr>
      <w:r>
        <w:t>Слайд 10</w:t>
      </w:r>
      <w:r>
        <w:rPr>
          <w:lang w:val="en-US"/>
        </w:rPr>
        <w:t>/13</w:t>
      </w:r>
    </w:p>
    <w:p w14:paraId="36C81FB4" w14:textId="77777777" w:rsidR="00E81841" w:rsidRDefault="00E81841" w:rsidP="00065E31">
      <w:pPr>
        <w:pStyle w:val="af4"/>
      </w:pPr>
    </w:p>
    <w:p w14:paraId="3674FBC8" w14:textId="77777777" w:rsidR="00E81841" w:rsidRPr="007F772F" w:rsidRDefault="007F772F" w:rsidP="00E81841">
      <w:pPr>
        <w:pStyle w:val="af4"/>
        <w:rPr>
          <w:lang w:val="en-US"/>
        </w:rPr>
      </w:pPr>
      <w:r>
        <w:rPr>
          <w:lang w:val="ru-RU"/>
        </w:rPr>
        <w:lastRenderedPageBreak/>
        <w:drawing>
          <wp:inline distT="0" distB="0" distL="0" distR="0" wp14:anchorId="6000E91E" wp14:editId="1DFC0C93">
            <wp:extent cx="6119495" cy="344233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1/13</w:t>
      </w:r>
    </w:p>
    <w:p w14:paraId="40EBF4C2" w14:textId="77777777" w:rsidR="007F772F" w:rsidRDefault="007F772F" w:rsidP="00065E31">
      <w:pPr>
        <w:pStyle w:val="af4"/>
      </w:pPr>
    </w:p>
    <w:p w14:paraId="37198CCB" w14:textId="77777777" w:rsidR="00E81841" w:rsidRPr="007F772F" w:rsidRDefault="007F772F" w:rsidP="00E81841">
      <w:pPr>
        <w:pStyle w:val="af4"/>
        <w:rPr>
          <w:lang w:val="en-US"/>
        </w:rPr>
      </w:pPr>
      <w:r>
        <w:rPr>
          <w:lang w:val="ru-RU"/>
        </w:rPr>
        <w:drawing>
          <wp:inline distT="0" distB="0" distL="0" distR="0" wp14:anchorId="697B33B9" wp14:editId="367C359F">
            <wp:extent cx="6119495" cy="3442335"/>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2/13</w:t>
      </w:r>
    </w:p>
    <w:p w14:paraId="6A3B2B2C" w14:textId="77777777" w:rsidR="007F772F" w:rsidRDefault="007F772F" w:rsidP="00065E31">
      <w:pPr>
        <w:pStyle w:val="af4"/>
      </w:pPr>
    </w:p>
    <w:p w14:paraId="7AF4389B" w14:textId="77777777" w:rsidR="00E81841" w:rsidRPr="007F772F" w:rsidRDefault="007F772F" w:rsidP="00E81841">
      <w:pPr>
        <w:pStyle w:val="af4"/>
        <w:rPr>
          <w:lang w:val="en-US"/>
        </w:rPr>
      </w:pPr>
      <w:r>
        <w:rPr>
          <w:lang w:val="ru-RU"/>
        </w:rPr>
        <w:lastRenderedPageBreak/>
        <w:drawing>
          <wp:inline distT="0" distB="0" distL="0" distR="0" wp14:anchorId="5621E070" wp14:editId="6CAC140F">
            <wp:extent cx="6119495"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3/13</w:t>
      </w:r>
    </w:p>
    <w:p w14:paraId="062C9BA8" w14:textId="77777777" w:rsidR="007F772F" w:rsidRDefault="007F772F" w:rsidP="00065E31">
      <w:pPr>
        <w:pStyle w:val="af4"/>
      </w:pPr>
    </w:p>
    <w:p w14:paraId="785C2D8E" w14:textId="77777777" w:rsidR="00065E31" w:rsidRPr="00065E31" w:rsidRDefault="00065E31" w:rsidP="00065E31">
      <w:pPr>
        <w:pStyle w:val="af"/>
      </w:pPr>
    </w:p>
    <w:sectPr w:rsidR="00065E31" w:rsidRPr="00065E31" w:rsidSect="00FB0898">
      <w:headerReference w:type="default" r:id="rId91"/>
      <w:pgSz w:w="11906" w:h="16838"/>
      <w:pgMar w:top="1134" w:right="851" w:bottom="1134" w:left="1418" w:header="709" w:footer="709" w:gutter="0"/>
      <w:pgNumType w:start="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1" w:author="Пользователь" w:date="2021-06-12T17:33:00Z" w:initials="П">
    <w:p w14:paraId="35A48F8B" w14:textId="77777777" w:rsidR="002D1CC9" w:rsidRPr="002D1CC9" w:rsidRDefault="002D1CC9">
      <w:pPr>
        <w:pStyle w:val="affe"/>
        <w:rPr>
          <w:lang w:val="uk-UA"/>
        </w:rPr>
      </w:pPr>
      <w:r>
        <w:rPr>
          <w:rStyle w:val="affd"/>
        </w:rPr>
        <w:annotationRef/>
      </w:r>
      <w:r>
        <w:t xml:space="preserve">да взял? Какой у тебя коеф. рентабельности. Пересчитай. Дальше у тебя все правильно . Пропустил значение и не исправил? У меня получилось </w:t>
      </w:r>
      <w:bookmarkStart w:id="74" w:name="_Hlk74431285"/>
      <w:r>
        <w:t>41786,37</w:t>
      </w:r>
      <w:bookmarkEnd w:id="74"/>
    </w:p>
    <w:p w14:paraId="0523A53C" w14:textId="77777777" w:rsidR="002D1CC9" w:rsidRDefault="002D1CC9">
      <w:pPr>
        <w:pStyle w:val="affe"/>
      </w:pPr>
    </w:p>
  </w:comment>
  <w:comment w:id="72" w:author="Hewston Fox" w:date="2021-06-12T23:10:00Z" w:initials="HF">
    <w:p w14:paraId="4386AB30" w14:textId="77777777" w:rsidR="006F6A11" w:rsidRDefault="006F6A11">
      <w:pPr>
        <w:pStyle w:val="affe"/>
      </w:pPr>
      <w:r>
        <w:rPr>
          <w:rStyle w:val="affd"/>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3A53C" w15:done="0"/>
  <w15:commentEx w15:paraId="4386AB30" w15:paraIdParent="0523A53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CAF7C4" w14:textId="77777777" w:rsidR="00915D5F" w:rsidRDefault="00915D5F" w:rsidP="00FB0898">
      <w:pPr>
        <w:spacing w:after="0" w:line="240" w:lineRule="auto"/>
      </w:pPr>
      <w:r>
        <w:separator/>
      </w:r>
    </w:p>
  </w:endnote>
  <w:endnote w:type="continuationSeparator" w:id="0">
    <w:p w14:paraId="2940C5BE" w14:textId="77777777" w:rsidR="00915D5F" w:rsidRDefault="00915D5F" w:rsidP="00FB0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918B0" w14:textId="77777777" w:rsidR="002D1CC9" w:rsidRDefault="002D1CC9">
    <w:pPr>
      <w:pStyle w:val="aff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D80BD" w14:textId="77777777" w:rsidR="002D1CC9" w:rsidRDefault="002D1CC9">
    <w:pPr>
      <w:pStyle w:val="aff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FD5568" w14:textId="77777777" w:rsidR="002D1CC9" w:rsidRDefault="002D1CC9">
    <w:pPr>
      <w:pStyle w:val="af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98A3B7" w14:textId="77777777" w:rsidR="00915D5F" w:rsidRDefault="00915D5F" w:rsidP="00FB0898">
      <w:pPr>
        <w:spacing w:after="0" w:line="240" w:lineRule="auto"/>
      </w:pPr>
      <w:r>
        <w:separator/>
      </w:r>
    </w:p>
  </w:footnote>
  <w:footnote w:type="continuationSeparator" w:id="0">
    <w:p w14:paraId="549AC9F3" w14:textId="77777777" w:rsidR="00915D5F" w:rsidRDefault="00915D5F" w:rsidP="00FB08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56A61" w14:textId="77777777" w:rsidR="002D1CC9" w:rsidRDefault="002D1CC9">
    <w:pPr>
      <w:pStyle w:val="aff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1929338"/>
      <w:docPartObj>
        <w:docPartGallery w:val="Page Numbers (Top of Page)"/>
        <w:docPartUnique/>
      </w:docPartObj>
    </w:sdtPr>
    <w:sdtEndPr/>
    <w:sdtContent>
      <w:p w14:paraId="14BF5CFD" w14:textId="77777777" w:rsidR="002D1CC9" w:rsidRDefault="00915D5F">
        <w:pPr>
          <w:pStyle w:val="aff9"/>
          <w:jc w:val="right"/>
        </w:pPr>
      </w:p>
    </w:sdtContent>
  </w:sdt>
  <w:p w14:paraId="0C5F118E" w14:textId="77777777" w:rsidR="002D1CC9" w:rsidRDefault="002D1CC9">
    <w:pPr>
      <w:pStyle w:val="aff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033D3" w14:textId="77777777" w:rsidR="002D1CC9" w:rsidRDefault="002D1CC9">
    <w:pPr>
      <w:pStyle w:val="aff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615089"/>
      <w:docPartObj>
        <w:docPartGallery w:val="Page Numbers (Top of Page)"/>
        <w:docPartUnique/>
      </w:docPartObj>
    </w:sdtPr>
    <w:sdtEndPr/>
    <w:sdtContent>
      <w:p w14:paraId="38192AC2" w14:textId="77777777" w:rsidR="002D1CC9" w:rsidRDefault="002D1CC9">
        <w:pPr>
          <w:pStyle w:val="aff9"/>
          <w:jc w:val="right"/>
        </w:pPr>
        <w:r w:rsidRPr="00FB0898">
          <w:rPr>
            <w:rFonts w:ascii="Times New Roman" w:hAnsi="Times New Roman" w:cs="Times New Roman"/>
            <w:sz w:val="28"/>
            <w:szCs w:val="28"/>
          </w:rPr>
          <w:fldChar w:fldCharType="begin"/>
        </w:r>
        <w:r w:rsidRPr="00FB0898">
          <w:rPr>
            <w:rFonts w:ascii="Times New Roman" w:hAnsi="Times New Roman" w:cs="Times New Roman"/>
            <w:sz w:val="28"/>
            <w:szCs w:val="28"/>
          </w:rPr>
          <w:instrText>PAGE   \* MERGEFORMAT</w:instrText>
        </w:r>
        <w:r w:rsidRPr="00FB0898">
          <w:rPr>
            <w:rFonts w:ascii="Times New Roman" w:hAnsi="Times New Roman" w:cs="Times New Roman"/>
            <w:sz w:val="28"/>
            <w:szCs w:val="28"/>
          </w:rPr>
          <w:fldChar w:fldCharType="separate"/>
        </w:r>
        <w:r w:rsidR="006A7422">
          <w:rPr>
            <w:rFonts w:ascii="Times New Roman" w:hAnsi="Times New Roman" w:cs="Times New Roman"/>
            <w:noProof/>
            <w:sz w:val="28"/>
            <w:szCs w:val="28"/>
          </w:rPr>
          <w:t>2</w:t>
        </w:r>
        <w:r w:rsidRPr="00FB0898">
          <w:rPr>
            <w:rFonts w:ascii="Times New Roman" w:hAnsi="Times New Roman" w:cs="Times New Roman"/>
            <w:sz w:val="28"/>
            <w:szCs w:val="28"/>
          </w:rPr>
          <w:fldChar w:fldCharType="end"/>
        </w:r>
      </w:p>
    </w:sdtContent>
  </w:sdt>
  <w:p w14:paraId="388A3163" w14:textId="77777777" w:rsidR="002D1CC9" w:rsidRDefault="002D1CC9">
    <w:pPr>
      <w:pStyle w:val="aff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44FE517A"/>
    <w:lvl w:ilvl="0">
      <w:start w:val="1"/>
      <w:numFmt w:val="decimal"/>
      <w:pStyle w:val="a"/>
      <w:suff w:val="space"/>
      <w:lvlText w:val="%1."/>
      <w:lvlJc w:val="left"/>
      <w:pPr>
        <w:ind w:left="0" w:firstLine="0"/>
      </w:pPr>
      <w:rPr>
        <w:rFonts w:hint="default"/>
      </w:rPr>
    </w:lvl>
  </w:abstractNum>
  <w:abstractNum w:abstractNumId="1" w15:restartNumberingAfterBreak="0">
    <w:nsid w:val="2D33335A"/>
    <w:multiLevelType w:val="hybridMultilevel"/>
    <w:tmpl w:val="9670C696"/>
    <w:lvl w:ilvl="0" w:tplc="5CF8FC0A">
      <w:start w:val="1"/>
      <w:numFmt w:val="bullet"/>
      <w:lvlText w:val="-"/>
      <w:lvlJc w:val="left"/>
      <w:pPr>
        <w:ind w:left="750" w:hanging="360"/>
      </w:pPr>
      <w:rPr>
        <w:rFonts w:ascii="Calibri" w:eastAsiaTheme="minorHAnsi" w:hAnsi="Calibri" w:cs="Calibri"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2" w15:restartNumberingAfterBreak="0">
    <w:nsid w:val="2D6777DF"/>
    <w:multiLevelType w:val="hybridMultilevel"/>
    <w:tmpl w:val="E60C0C78"/>
    <w:lvl w:ilvl="0" w:tplc="0419000F">
      <w:start w:val="1"/>
      <w:numFmt w:val="decimal"/>
      <w:lvlText w:val="%1."/>
      <w:lvlJc w:val="left"/>
      <w:pPr>
        <w:ind w:left="1641" w:hanging="360"/>
      </w:pPr>
    </w:lvl>
    <w:lvl w:ilvl="1" w:tplc="04190019" w:tentative="1">
      <w:start w:val="1"/>
      <w:numFmt w:val="lowerLetter"/>
      <w:lvlText w:val="%2."/>
      <w:lvlJc w:val="left"/>
      <w:pPr>
        <w:ind w:left="2361" w:hanging="360"/>
      </w:pPr>
    </w:lvl>
    <w:lvl w:ilvl="2" w:tplc="0419001B" w:tentative="1">
      <w:start w:val="1"/>
      <w:numFmt w:val="lowerRoman"/>
      <w:lvlText w:val="%3."/>
      <w:lvlJc w:val="right"/>
      <w:pPr>
        <w:ind w:left="3081" w:hanging="180"/>
      </w:pPr>
    </w:lvl>
    <w:lvl w:ilvl="3" w:tplc="0419000F" w:tentative="1">
      <w:start w:val="1"/>
      <w:numFmt w:val="decimal"/>
      <w:lvlText w:val="%4."/>
      <w:lvlJc w:val="left"/>
      <w:pPr>
        <w:ind w:left="3801" w:hanging="360"/>
      </w:pPr>
    </w:lvl>
    <w:lvl w:ilvl="4" w:tplc="04190019" w:tentative="1">
      <w:start w:val="1"/>
      <w:numFmt w:val="lowerLetter"/>
      <w:lvlText w:val="%5."/>
      <w:lvlJc w:val="left"/>
      <w:pPr>
        <w:ind w:left="4521" w:hanging="360"/>
      </w:pPr>
    </w:lvl>
    <w:lvl w:ilvl="5" w:tplc="0419001B" w:tentative="1">
      <w:start w:val="1"/>
      <w:numFmt w:val="lowerRoman"/>
      <w:lvlText w:val="%6."/>
      <w:lvlJc w:val="right"/>
      <w:pPr>
        <w:ind w:left="5241" w:hanging="180"/>
      </w:pPr>
    </w:lvl>
    <w:lvl w:ilvl="6" w:tplc="0419000F" w:tentative="1">
      <w:start w:val="1"/>
      <w:numFmt w:val="decimal"/>
      <w:lvlText w:val="%7."/>
      <w:lvlJc w:val="left"/>
      <w:pPr>
        <w:ind w:left="5961" w:hanging="360"/>
      </w:pPr>
    </w:lvl>
    <w:lvl w:ilvl="7" w:tplc="04190019" w:tentative="1">
      <w:start w:val="1"/>
      <w:numFmt w:val="lowerLetter"/>
      <w:lvlText w:val="%8."/>
      <w:lvlJc w:val="left"/>
      <w:pPr>
        <w:ind w:left="6681" w:hanging="360"/>
      </w:pPr>
    </w:lvl>
    <w:lvl w:ilvl="8" w:tplc="0419001B" w:tentative="1">
      <w:start w:val="1"/>
      <w:numFmt w:val="lowerRoman"/>
      <w:lvlText w:val="%9."/>
      <w:lvlJc w:val="right"/>
      <w:pPr>
        <w:ind w:left="7401" w:hanging="180"/>
      </w:pPr>
    </w:lvl>
  </w:abstractNum>
  <w:abstractNum w:abstractNumId="3" w15:restartNumberingAfterBreak="0">
    <w:nsid w:val="45B0443C"/>
    <w:multiLevelType w:val="multilevel"/>
    <w:tmpl w:val="2D162E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3202900"/>
    <w:multiLevelType w:val="hybridMultilevel"/>
    <w:tmpl w:val="C2B2B428"/>
    <w:lvl w:ilvl="0" w:tplc="71D45D74">
      <w:start w:val="1"/>
      <w:numFmt w:val="decimal"/>
      <w:pStyle w:val="a0"/>
      <w:suff w:val="space"/>
      <w:lvlText w:val="%1"/>
      <w:lvlJc w:val="left"/>
      <w:pPr>
        <w:ind w:left="0" w:firstLine="851"/>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554C077E"/>
    <w:multiLevelType w:val="multilevel"/>
    <w:tmpl w:val="6024D1FC"/>
    <w:lvl w:ilvl="0">
      <w:start w:val="1"/>
      <w:numFmt w:val="decimal"/>
      <w:pStyle w:val="a1"/>
      <w:suff w:val="space"/>
      <w:lvlText w:val="%1"/>
      <w:lvlJc w:val="left"/>
      <w:pPr>
        <w:ind w:left="0" w:firstLine="0"/>
      </w:pPr>
      <w:rPr>
        <w:rFonts w:hint="default"/>
      </w:rPr>
    </w:lvl>
    <w:lvl w:ilvl="1">
      <w:start w:val="1"/>
      <w:numFmt w:val="decimal"/>
      <w:pStyle w:val="a2"/>
      <w:suff w:val="space"/>
      <w:lvlText w:val="%1.%2"/>
      <w:lvlJc w:val="left"/>
      <w:pPr>
        <w:ind w:left="0" w:firstLine="851"/>
      </w:pPr>
      <w:rPr>
        <w:rFonts w:hint="default"/>
      </w:rPr>
    </w:lvl>
    <w:lvl w:ilvl="2">
      <w:start w:val="1"/>
      <w:numFmt w:val="decimal"/>
      <w:pStyle w:val="a3"/>
      <w:suff w:val="space"/>
      <w:lvlText w:val="%1.%2.%3"/>
      <w:lvlJc w:val="left"/>
      <w:pPr>
        <w:ind w:left="0" w:firstLine="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DE25575"/>
    <w:multiLevelType w:val="hybridMultilevel"/>
    <w:tmpl w:val="E826AFD6"/>
    <w:lvl w:ilvl="0" w:tplc="20246B94">
      <w:start w:val="1"/>
      <w:numFmt w:val="bullet"/>
      <w:pStyle w:val="a4"/>
      <w:lvlText w:val=""/>
      <w:lvlJc w:val="left"/>
      <w:pPr>
        <w:tabs>
          <w:tab w:val="num" w:pos="567"/>
        </w:tabs>
        <w:ind w:left="0" w:firstLine="284"/>
      </w:pPr>
      <w:rPr>
        <w:rFonts w:ascii="Symbol" w:hAnsi="Symbol"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7" w15:restartNumberingAfterBreak="0">
    <w:nsid w:val="729D2F2D"/>
    <w:multiLevelType w:val="hybridMultilevel"/>
    <w:tmpl w:val="A7ACDE10"/>
    <w:lvl w:ilvl="0" w:tplc="D3305A4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41D4DEE"/>
    <w:multiLevelType w:val="hybridMultilevel"/>
    <w:tmpl w:val="1108D750"/>
    <w:lvl w:ilvl="0" w:tplc="6EF890A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2"/>
  </w:num>
  <w:num w:numId="11">
    <w:abstractNumId w:val="0"/>
  </w:num>
  <w:num w:numId="12">
    <w:abstractNumId w:val="3"/>
  </w:num>
  <w:num w:numId="13">
    <w:abstractNumId w:val="7"/>
  </w:num>
  <w:num w:numId="14">
    <w:abstractNumId w:val="4"/>
  </w:num>
  <w:num w:numId="15">
    <w:abstractNumId w:val="4"/>
    <w:lvlOverride w:ilvl="0">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wston Fox">
    <w15:presenceInfo w15:providerId="Windows Live" w15:userId="d7951c46639bc1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778"/>
    <w:rsid w:val="00002430"/>
    <w:rsid w:val="000101A2"/>
    <w:rsid w:val="0001282E"/>
    <w:rsid w:val="00015C1B"/>
    <w:rsid w:val="0004770B"/>
    <w:rsid w:val="00053EF4"/>
    <w:rsid w:val="00062A40"/>
    <w:rsid w:val="000636E9"/>
    <w:rsid w:val="00065E31"/>
    <w:rsid w:val="00070D25"/>
    <w:rsid w:val="00083B42"/>
    <w:rsid w:val="00090181"/>
    <w:rsid w:val="000B2A05"/>
    <w:rsid w:val="000B2CF3"/>
    <w:rsid w:val="000B50A5"/>
    <w:rsid w:val="000C21AF"/>
    <w:rsid w:val="000F1440"/>
    <w:rsid w:val="000F7822"/>
    <w:rsid w:val="00102DC7"/>
    <w:rsid w:val="00121AC4"/>
    <w:rsid w:val="00122264"/>
    <w:rsid w:val="001228AE"/>
    <w:rsid w:val="00125989"/>
    <w:rsid w:val="00136A1F"/>
    <w:rsid w:val="0014741A"/>
    <w:rsid w:val="001522F3"/>
    <w:rsid w:val="00170023"/>
    <w:rsid w:val="0019494F"/>
    <w:rsid w:val="001B12E3"/>
    <w:rsid w:val="001B322B"/>
    <w:rsid w:val="001B54B4"/>
    <w:rsid w:val="001C4DFC"/>
    <w:rsid w:val="001C6222"/>
    <w:rsid w:val="001D0C30"/>
    <w:rsid w:val="001D4AA7"/>
    <w:rsid w:val="001D4B0A"/>
    <w:rsid w:val="001D5778"/>
    <w:rsid w:val="001F2643"/>
    <w:rsid w:val="001F2D2F"/>
    <w:rsid w:val="00200F24"/>
    <w:rsid w:val="002020F3"/>
    <w:rsid w:val="00211138"/>
    <w:rsid w:val="002250D5"/>
    <w:rsid w:val="002339AF"/>
    <w:rsid w:val="002705DE"/>
    <w:rsid w:val="00270943"/>
    <w:rsid w:val="002737AF"/>
    <w:rsid w:val="002808C3"/>
    <w:rsid w:val="00283419"/>
    <w:rsid w:val="002845D8"/>
    <w:rsid w:val="00284A7A"/>
    <w:rsid w:val="002A1591"/>
    <w:rsid w:val="002A6C11"/>
    <w:rsid w:val="002B552F"/>
    <w:rsid w:val="002C10FE"/>
    <w:rsid w:val="002C1332"/>
    <w:rsid w:val="002D1CC9"/>
    <w:rsid w:val="002D7EFA"/>
    <w:rsid w:val="002E52E3"/>
    <w:rsid w:val="002F5704"/>
    <w:rsid w:val="0030205F"/>
    <w:rsid w:val="00313503"/>
    <w:rsid w:val="003144F8"/>
    <w:rsid w:val="00315C6C"/>
    <w:rsid w:val="00334EFA"/>
    <w:rsid w:val="003554AF"/>
    <w:rsid w:val="003563FC"/>
    <w:rsid w:val="003662FC"/>
    <w:rsid w:val="00376E2E"/>
    <w:rsid w:val="00396B92"/>
    <w:rsid w:val="003970FF"/>
    <w:rsid w:val="003A0887"/>
    <w:rsid w:val="003A3854"/>
    <w:rsid w:val="003A3CE3"/>
    <w:rsid w:val="003A4005"/>
    <w:rsid w:val="003A4998"/>
    <w:rsid w:val="003A7C92"/>
    <w:rsid w:val="003B55EC"/>
    <w:rsid w:val="003E21A4"/>
    <w:rsid w:val="003E7387"/>
    <w:rsid w:val="003F2FD9"/>
    <w:rsid w:val="003F5395"/>
    <w:rsid w:val="003F56CD"/>
    <w:rsid w:val="00405298"/>
    <w:rsid w:val="00412A9C"/>
    <w:rsid w:val="00415F83"/>
    <w:rsid w:val="00416ACA"/>
    <w:rsid w:val="00422F4E"/>
    <w:rsid w:val="004271F1"/>
    <w:rsid w:val="0042747C"/>
    <w:rsid w:val="00443612"/>
    <w:rsid w:val="00447F1D"/>
    <w:rsid w:val="00453440"/>
    <w:rsid w:val="00482848"/>
    <w:rsid w:val="0049130C"/>
    <w:rsid w:val="00491A27"/>
    <w:rsid w:val="004A3CA9"/>
    <w:rsid w:val="004B1F15"/>
    <w:rsid w:val="004B42EB"/>
    <w:rsid w:val="004B74BA"/>
    <w:rsid w:val="004C021B"/>
    <w:rsid w:val="004C62AE"/>
    <w:rsid w:val="004C7CDE"/>
    <w:rsid w:val="004D7CEC"/>
    <w:rsid w:val="004F52A1"/>
    <w:rsid w:val="005117FF"/>
    <w:rsid w:val="00521CBD"/>
    <w:rsid w:val="005223B6"/>
    <w:rsid w:val="005300BE"/>
    <w:rsid w:val="00531853"/>
    <w:rsid w:val="00534C65"/>
    <w:rsid w:val="00544778"/>
    <w:rsid w:val="00550852"/>
    <w:rsid w:val="005517B9"/>
    <w:rsid w:val="005623E0"/>
    <w:rsid w:val="00581F01"/>
    <w:rsid w:val="005918BE"/>
    <w:rsid w:val="005B6718"/>
    <w:rsid w:val="005C307E"/>
    <w:rsid w:val="005C6815"/>
    <w:rsid w:val="005D6E5A"/>
    <w:rsid w:val="005F5A86"/>
    <w:rsid w:val="00612F29"/>
    <w:rsid w:val="00613809"/>
    <w:rsid w:val="00624350"/>
    <w:rsid w:val="00624D71"/>
    <w:rsid w:val="00630178"/>
    <w:rsid w:val="00633783"/>
    <w:rsid w:val="00643A37"/>
    <w:rsid w:val="006555C3"/>
    <w:rsid w:val="006564C9"/>
    <w:rsid w:val="00656F79"/>
    <w:rsid w:val="00661626"/>
    <w:rsid w:val="006655D0"/>
    <w:rsid w:val="00665EDD"/>
    <w:rsid w:val="0067126E"/>
    <w:rsid w:val="006902F6"/>
    <w:rsid w:val="006932C5"/>
    <w:rsid w:val="00697794"/>
    <w:rsid w:val="006979A4"/>
    <w:rsid w:val="006A0922"/>
    <w:rsid w:val="006A180B"/>
    <w:rsid w:val="006A7422"/>
    <w:rsid w:val="006B29E4"/>
    <w:rsid w:val="006B316F"/>
    <w:rsid w:val="006B64DA"/>
    <w:rsid w:val="006E38C6"/>
    <w:rsid w:val="006F1670"/>
    <w:rsid w:val="006F6A11"/>
    <w:rsid w:val="00700906"/>
    <w:rsid w:val="00701308"/>
    <w:rsid w:val="00701FDB"/>
    <w:rsid w:val="00736945"/>
    <w:rsid w:val="00744740"/>
    <w:rsid w:val="00744E71"/>
    <w:rsid w:val="007543F2"/>
    <w:rsid w:val="0076294D"/>
    <w:rsid w:val="007739DF"/>
    <w:rsid w:val="00790809"/>
    <w:rsid w:val="007A618B"/>
    <w:rsid w:val="007A6C1A"/>
    <w:rsid w:val="007B0128"/>
    <w:rsid w:val="007B7C99"/>
    <w:rsid w:val="007C20B6"/>
    <w:rsid w:val="007C6831"/>
    <w:rsid w:val="007D1693"/>
    <w:rsid w:val="007E1ADB"/>
    <w:rsid w:val="007E6A69"/>
    <w:rsid w:val="007F34F2"/>
    <w:rsid w:val="007F6E7C"/>
    <w:rsid w:val="007F772F"/>
    <w:rsid w:val="00806B75"/>
    <w:rsid w:val="00812EFA"/>
    <w:rsid w:val="008155F6"/>
    <w:rsid w:val="00831DA9"/>
    <w:rsid w:val="008449F7"/>
    <w:rsid w:val="0086756D"/>
    <w:rsid w:val="00872A5B"/>
    <w:rsid w:val="00882A02"/>
    <w:rsid w:val="00892CC6"/>
    <w:rsid w:val="00896EEE"/>
    <w:rsid w:val="008A53DA"/>
    <w:rsid w:val="008B26EF"/>
    <w:rsid w:val="008B71D7"/>
    <w:rsid w:val="008D18EC"/>
    <w:rsid w:val="008D4E71"/>
    <w:rsid w:val="008D7790"/>
    <w:rsid w:val="008E7594"/>
    <w:rsid w:val="008F3A22"/>
    <w:rsid w:val="00901036"/>
    <w:rsid w:val="00905AB3"/>
    <w:rsid w:val="00912988"/>
    <w:rsid w:val="00915D5F"/>
    <w:rsid w:val="00922993"/>
    <w:rsid w:val="009270FA"/>
    <w:rsid w:val="00930329"/>
    <w:rsid w:val="00931F3B"/>
    <w:rsid w:val="00934D80"/>
    <w:rsid w:val="00952496"/>
    <w:rsid w:val="00955984"/>
    <w:rsid w:val="0096161F"/>
    <w:rsid w:val="00962D67"/>
    <w:rsid w:val="009817DC"/>
    <w:rsid w:val="00984B5D"/>
    <w:rsid w:val="009852F6"/>
    <w:rsid w:val="00992878"/>
    <w:rsid w:val="009F1185"/>
    <w:rsid w:val="009F7FB4"/>
    <w:rsid w:val="00A16B16"/>
    <w:rsid w:val="00A252AB"/>
    <w:rsid w:val="00A338FE"/>
    <w:rsid w:val="00A474B0"/>
    <w:rsid w:val="00A50D3B"/>
    <w:rsid w:val="00A773F3"/>
    <w:rsid w:val="00A82E74"/>
    <w:rsid w:val="00AA0E3C"/>
    <w:rsid w:val="00AA1ACB"/>
    <w:rsid w:val="00AA4A72"/>
    <w:rsid w:val="00AB32DA"/>
    <w:rsid w:val="00AD791B"/>
    <w:rsid w:val="00AE7521"/>
    <w:rsid w:val="00B04CCA"/>
    <w:rsid w:val="00B271B3"/>
    <w:rsid w:val="00B37F77"/>
    <w:rsid w:val="00B474A0"/>
    <w:rsid w:val="00B5083F"/>
    <w:rsid w:val="00B50FD6"/>
    <w:rsid w:val="00B54364"/>
    <w:rsid w:val="00B55592"/>
    <w:rsid w:val="00B57F52"/>
    <w:rsid w:val="00B70A21"/>
    <w:rsid w:val="00B71C9C"/>
    <w:rsid w:val="00B93DAF"/>
    <w:rsid w:val="00B951E1"/>
    <w:rsid w:val="00BA6231"/>
    <w:rsid w:val="00BA77C3"/>
    <w:rsid w:val="00BB5D9E"/>
    <w:rsid w:val="00BC26A7"/>
    <w:rsid w:val="00BD0BC1"/>
    <w:rsid w:val="00BD475A"/>
    <w:rsid w:val="00BD7596"/>
    <w:rsid w:val="00BD7658"/>
    <w:rsid w:val="00BE723F"/>
    <w:rsid w:val="00C018FD"/>
    <w:rsid w:val="00C11A47"/>
    <w:rsid w:val="00C136A3"/>
    <w:rsid w:val="00C13EA6"/>
    <w:rsid w:val="00C17F79"/>
    <w:rsid w:val="00C3041C"/>
    <w:rsid w:val="00C349FF"/>
    <w:rsid w:val="00C41D45"/>
    <w:rsid w:val="00C47021"/>
    <w:rsid w:val="00C51EF7"/>
    <w:rsid w:val="00C53C3C"/>
    <w:rsid w:val="00C55D21"/>
    <w:rsid w:val="00C574C6"/>
    <w:rsid w:val="00C77416"/>
    <w:rsid w:val="00C833E1"/>
    <w:rsid w:val="00C93992"/>
    <w:rsid w:val="00CA048F"/>
    <w:rsid w:val="00CB5590"/>
    <w:rsid w:val="00CC7D4F"/>
    <w:rsid w:val="00CD66D2"/>
    <w:rsid w:val="00CE14CA"/>
    <w:rsid w:val="00CE3239"/>
    <w:rsid w:val="00CF0687"/>
    <w:rsid w:val="00CF5189"/>
    <w:rsid w:val="00CF7D77"/>
    <w:rsid w:val="00D246C3"/>
    <w:rsid w:val="00D30DA5"/>
    <w:rsid w:val="00D32958"/>
    <w:rsid w:val="00D3400F"/>
    <w:rsid w:val="00D404A6"/>
    <w:rsid w:val="00D528B5"/>
    <w:rsid w:val="00D54036"/>
    <w:rsid w:val="00D631ED"/>
    <w:rsid w:val="00D65B2A"/>
    <w:rsid w:val="00D66C30"/>
    <w:rsid w:val="00D71B49"/>
    <w:rsid w:val="00D73AA7"/>
    <w:rsid w:val="00D75411"/>
    <w:rsid w:val="00D80C78"/>
    <w:rsid w:val="00D87146"/>
    <w:rsid w:val="00DA496E"/>
    <w:rsid w:val="00DD044C"/>
    <w:rsid w:val="00DD047A"/>
    <w:rsid w:val="00DE119C"/>
    <w:rsid w:val="00DE7B16"/>
    <w:rsid w:val="00DF1AC9"/>
    <w:rsid w:val="00DF1E4E"/>
    <w:rsid w:val="00E00090"/>
    <w:rsid w:val="00E022D1"/>
    <w:rsid w:val="00E07301"/>
    <w:rsid w:val="00E30BC6"/>
    <w:rsid w:val="00E31F65"/>
    <w:rsid w:val="00E34B20"/>
    <w:rsid w:val="00E35AFC"/>
    <w:rsid w:val="00E42BFF"/>
    <w:rsid w:val="00E6577C"/>
    <w:rsid w:val="00E701B8"/>
    <w:rsid w:val="00E81841"/>
    <w:rsid w:val="00E82EE4"/>
    <w:rsid w:val="00E934C4"/>
    <w:rsid w:val="00E952C9"/>
    <w:rsid w:val="00EA646E"/>
    <w:rsid w:val="00EB57A1"/>
    <w:rsid w:val="00EC5913"/>
    <w:rsid w:val="00EC7068"/>
    <w:rsid w:val="00EC70E1"/>
    <w:rsid w:val="00ED511A"/>
    <w:rsid w:val="00EF6930"/>
    <w:rsid w:val="00EF727E"/>
    <w:rsid w:val="00F1051B"/>
    <w:rsid w:val="00F21915"/>
    <w:rsid w:val="00F34619"/>
    <w:rsid w:val="00F608AE"/>
    <w:rsid w:val="00F738DA"/>
    <w:rsid w:val="00F76FB4"/>
    <w:rsid w:val="00F81737"/>
    <w:rsid w:val="00F82BF5"/>
    <w:rsid w:val="00F85C68"/>
    <w:rsid w:val="00F940E9"/>
    <w:rsid w:val="00F95051"/>
    <w:rsid w:val="00FA1802"/>
    <w:rsid w:val="00FA3FB5"/>
    <w:rsid w:val="00FB0898"/>
    <w:rsid w:val="00FB1DEB"/>
    <w:rsid w:val="00FD16E3"/>
    <w:rsid w:val="00FD2D42"/>
    <w:rsid w:val="00FF23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59D219EC"/>
  <w15:docId w15:val="{C3C0305D-B8C7-403C-A387-D1A18F16C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2250D5"/>
  </w:style>
  <w:style w:type="paragraph" w:styleId="1">
    <w:name w:val="heading 1"/>
    <w:basedOn w:val="a5"/>
    <w:next w:val="a5"/>
    <w:link w:val="10"/>
    <w:uiPriority w:val="9"/>
    <w:qFormat/>
    <w:rsid w:val="006337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uiPriority w:val="9"/>
    <w:rsid w:val="00633783"/>
    <w:rPr>
      <w:rFonts w:asciiTheme="majorHAnsi" w:eastAsiaTheme="majorEastAsia" w:hAnsiTheme="majorHAnsi" w:cstheme="majorBidi"/>
      <w:color w:val="2E74B5" w:themeColor="accent1" w:themeShade="BF"/>
      <w:sz w:val="32"/>
      <w:szCs w:val="32"/>
    </w:rPr>
  </w:style>
  <w:style w:type="paragraph" w:styleId="a9">
    <w:name w:val="Subtitle"/>
    <w:basedOn w:val="a5"/>
    <w:next w:val="a5"/>
    <w:link w:val="aa"/>
    <w:uiPriority w:val="11"/>
    <w:qFormat/>
    <w:rsid w:val="00633783"/>
    <w:pPr>
      <w:numPr>
        <w:ilvl w:val="1"/>
      </w:numPr>
    </w:pPr>
    <w:rPr>
      <w:rFonts w:eastAsiaTheme="minorEastAsia"/>
      <w:color w:val="5A5A5A" w:themeColor="text1" w:themeTint="A5"/>
      <w:spacing w:val="15"/>
    </w:rPr>
  </w:style>
  <w:style w:type="character" w:customStyle="1" w:styleId="aa">
    <w:name w:val="Подзаголовок Знак"/>
    <w:basedOn w:val="a6"/>
    <w:link w:val="a9"/>
    <w:uiPriority w:val="11"/>
    <w:rsid w:val="00633783"/>
    <w:rPr>
      <w:rFonts w:eastAsiaTheme="minorEastAsia"/>
      <w:color w:val="5A5A5A" w:themeColor="text1" w:themeTint="A5"/>
      <w:spacing w:val="15"/>
    </w:rPr>
  </w:style>
  <w:style w:type="paragraph" w:styleId="ab">
    <w:name w:val="List Paragraph"/>
    <w:basedOn w:val="a5"/>
    <w:link w:val="ac"/>
    <w:uiPriority w:val="34"/>
    <w:qFormat/>
    <w:rsid w:val="00697794"/>
    <w:pPr>
      <w:ind w:left="720"/>
      <w:contextualSpacing/>
    </w:pPr>
  </w:style>
  <w:style w:type="paragraph" w:styleId="ad">
    <w:name w:val="Balloon Text"/>
    <w:basedOn w:val="a5"/>
    <w:link w:val="ae"/>
    <w:uiPriority w:val="99"/>
    <w:semiHidden/>
    <w:unhideWhenUsed/>
    <w:rsid w:val="00053EF4"/>
    <w:pPr>
      <w:spacing w:after="0" w:line="240" w:lineRule="auto"/>
    </w:pPr>
    <w:rPr>
      <w:rFonts w:ascii="Segoe UI" w:hAnsi="Segoe UI" w:cs="Segoe UI"/>
      <w:sz w:val="18"/>
      <w:szCs w:val="18"/>
    </w:rPr>
  </w:style>
  <w:style w:type="character" w:customStyle="1" w:styleId="ae">
    <w:name w:val="Текст выноски Знак"/>
    <w:basedOn w:val="a6"/>
    <w:link w:val="ad"/>
    <w:uiPriority w:val="99"/>
    <w:semiHidden/>
    <w:rsid w:val="00053EF4"/>
    <w:rPr>
      <w:rFonts w:ascii="Segoe UI" w:hAnsi="Segoe UI" w:cs="Segoe UI"/>
      <w:sz w:val="18"/>
      <w:szCs w:val="18"/>
    </w:rPr>
  </w:style>
  <w:style w:type="paragraph" w:customStyle="1" w:styleId="af">
    <w:name w:val="$текст"/>
    <w:basedOn w:val="a5"/>
    <w:link w:val="af0"/>
    <w:qFormat/>
    <w:rsid w:val="00053EF4"/>
    <w:pPr>
      <w:spacing w:after="0" w:line="360" w:lineRule="auto"/>
      <w:ind w:firstLine="851"/>
      <w:contextualSpacing/>
      <w:jc w:val="both"/>
    </w:pPr>
    <w:rPr>
      <w:rFonts w:ascii="Times New Roman" w:hAnsi="Times New Roman" w:cs="Times New Roman"/>
      <w:sz w:val="28"/>
      <w:szCs w:val="28"/>
      <w:lang w:val="uk-UA"/>
    </w:rPr>
  </w:style>
  <w:style w:type="paragraph" w:customStyle="1" w:styleId="a2">
    <w:name w:val="$підрозділ"/>
    <w:basedOn w:val="a9"/>
    <w:next w:val="af"/>
    <w:link w:val="af1"/>
    <w:autoRedefine/>
    <w:qFormat/>
    <w:rsid w:val="003F56CD"/>
    <w:pPr>
      <w:numPr>
        <w:numId w:val="1"/>
      </w:numPr>
      <w:spacing w:after="0" w:line="360" w:lineRule="auto"/>
      <w:contextualSpacing/>
      <w:outlineLvl w:val="1"/>
    </w:pPr>
    <w:rPr>
      <w:rFonts w:ascii="Times New Roman" w:hAnsi="Times New Roman" w:cs="Times New Roman"/>
      <w:b/>
      <w:color w:val="000000" w:themeColor="text1"/>
      <w:sz w:val="28"/>
      <w:szCs w:val="28"/>
      <w:lang w:val="uk-UA"/>
    </w:rPr>
  </w:style>
  <w:style w:type="character" w:customStyle="1" w:styleId="af0">
    <w:name w:val="$текст Знак"/>
    <w:basedOn w:val="a6"/>
    <w:link w:val="af"/>
    <w:rsid w:val="00053EF4"/>
    <w:rPr>
      <w:rFonts w:ascii="Times New Roman" w:hAnsi="Times New Roman" w:cs="Times New Roman"/>
      <w:sz w:val="28"/>
      <w:szCs w:val="28"/>
      <w:lang w:val="uk-UA"/>
    </w:rPr>
  </w:style>
  <w:style w:type="paragraph" w:customStyle="1" w:styleId="a1">
    <w:name w:val="$розділ"/>
    <w:basedOn w:val="1"/>
    <w:next w:val="a2"/>
    <w:link w:val="af2"/>
    <w:autoRedefine/>
    <w:qFormat/>
    <w:rsid w:val="00416ACA"/>
    <w:pPr>
      <w:numPr>
        <w:numId w:val="1"/>
      </w:numPr>
      <w:spacing w:before="0" w:line="480" w:lineRule="auto"/>
      <w:jc w:val="center"/>
    </w:pPr>
    <w:rPr>
      <w:rFonts w:ascii="Times New Roman" w:hAnsi="Times New Roman" w:cs="Times New Roman"/>
      <w:caps/>
      <w:color w:val="000000" w:themeColor="text1"/>
      <w:sz w:val="28"/>
      <w:lang w:val="uk-UA"/>
    </w:rPr>
  </w:style>
  <w:style w:type="character" w:customStyle="1" w:styleId="af1">
    <w:name w:val="$підрозділ Знак"/>
    <w:basedOn w:val="aa"/>
    <w:link w:val="a2"/>
    <w:rsid w:val="003F56CD"/>
    <w:rPr>
      <w:rFonts w:ascii="Times New Roman" w:eastAsiaTheme="minorEastAsia" w:hAnsi="Times New Roman" w:cs="Times New Roman"/>
      <w:b/>
      <w:color w:val="000000" w:themeColor="text1"/>
      <w:spacing w:val="15"/>
      <w:sz w:val="28"/>
      <w:szCs w:val="28"/>
      <w:lang w:val="uk-UA"/>
    </w:rPr>
  </w:style>
  <w:style w:type="paragraph" w:customStyle="1" w:styleId="a4">
    <w:name w:val="$перелік"/>
    <w:basedOn w:val="ab"/>
    <w:link w:val="af3"/>
    <w:qFormat/>
    <w:rsid w:val="001F2D2F"/>
    <w:pPr>
      <w:numPr>
        <w:numId w:val="4"/>
      </w:numPr>
      <w:spacing w:after="0" w:line="360" w:lineRule="auto"/>
      <w:ind w:firstLine="851"/>
      <w:jc w:val="both"/>
    </w:pPr>
    <w:rPr>
      <w:rFonts w:ascii="Times New Roman" w:hAnsi="Times New Roman" w:cs="Times New Roman"/>
      <w:sz w:val="28"/>
      <w:szCs w:val="28"/>
      <w:lang w:val="uk-UA"/>
    </w:rPr>
  </w:style>
  <w:style w:type="character" w:customStyle="1" w:styleId="af2">
    <w:name w:val="$розділ Знак"/>
    <w:basedOn w:val="10"/>
    <w:link w:val="a1"/>
    <w:rsid w:val="00416ACA"/>
    <w:rPr>
      <w:rFonts w:ascii="Times New Roman" w:eastAsiaTheme="majorEastAsia" w:hAnsi="Times New Roman" w:cs="Times New Roman"/>
      <w:caps/>
      <w:color w:val="000000" w:themeColor="text1"/>
      <w:sz w:val="28"/>
      <w:szCs w:val="32"/>
      <w:lang w:val="uk-UA"/>
    </w:rPr>
  </w:style>
  <w:style w:type="paragraph" w:customStyle="1" w:styleId="af4">
    <w:name w:val="$зображення"/>
    <w:basedOn w:val="af"/>
    <w:link w:val="af5"/>
    <w:autoRedefine/>
    <w:qFormat/>
    <w:rsid w:val="00931F3B"/>
    <w:pPr>
      <w:spacing w:line="480" w:lineRule="auto"/>
      <w:ind w:firstLine="0"/>
      <w:jc w:val="center"/>
    </w:pPr>
    <w:rPr>
      <w:noProof/>
      <w:lang w:eastAsia="ru-RU"/>
    </w:rPr>
  </w:style>
  <w:style w:type="character" w:customStyle="1" w:styleId="ac">
    <w:name w:val="Абзац списка Знак"/>
    <w:basedOn w:val="a6"/>
    <w:link w:val="ab"/>
    <w:uiPriority w:val="34"/>
    <w:rsid w:val="00F738DA"/>
  </w:style>
  <w:style w:type="character" w:customStyle="1" w:styleId="af3">
    <w:name w:val="$перелік Знак"/>
    <w:basedOn w:val="ac"/>
    <w:link w:val="a4"/>
    <w:rsid w:val="001F2D2F"/>
    <w:rPr>
      <w:rFonts w:ascii="Times New Roman" w:hAnsi="Times New Roman" w:cs="Times New Roman"/>
      <w:sz w:val="28"/>
      <w:szCs w:val="28"/>
      <w:lang w:val="uk-UA"/>
    </w:rPr>
  </w:style>
  <w:style w:type="paragraph" w:customStyle="1" w:styleId="af6">
    <w:name w:val="$тз_підзаголовок"/>
    <w:basedOn w:val="a9"/>
    <w:next w:val="af"/>
    <w:link w:val="af7"/>
    <w:rsid w:val="002A1591"/>
    <w:rPr>
      <w:rFonts w:ascii="Times New Roman" w:hAnsi="Times New Roman" w:cs="Times New Roman"/>
      <w:b/>
      <w:color w:val="000000" w:themeColor="text1"/>
      <w:sz w:val="28"/>
      <w:szCs w:val="28"/>
      <w:lang w:val="uk-UA"/>
    </w:rPr>
  </w:style>
  <w:style w:type="character" w:customStyle="1" w:styleId="af5">
    <w:name w:val="$зображення Знак"/>
    <w:basedOn w:val="af0"/>
    <w:link w:val="af4"/>
    <w:rsid w:val="00931F3B"/>
    <w:rPr>
      <w:rFonts w:ascii="Times New Roman" w:hAnsi="Times New Roman" w:cs="Times New Roman"/>
      <w:noProof/>
      <w:sz w:val="28"/>
      <w:szCs w:val="28"/>
      <w:lang w:val="uk-UA" w:eastAsia="ru-RU"/>
    </w:rPr>
  </w:style>
  <w:style w:type="character" w:customStyle="1" w:styleId="af7">
    <w:name w:val="$тз_підзаголовок Знак"/>
    <w:basedOn w:val="aa"/>
    <w:link w:val="af6"/>
    <w:rsid w:val="002A1591"/>
    <w:rPr>
      <w:rFonts w:ascii="Times New Roman" w:eastAsiaTheme="minorEastAsia" w:hAnsi="Times New Roman" w:cs="Times New Roman"/>
      <w:b/>
      <w:color w:val="000000" w:themeColor="text1"/>
      <w:spacing w:val="15"/>
      <w:sz w:val="28"/>
      <w:szCs w:val="28"/>
      <w:lang w:val="uk-UA"/>
    </w:rPr>
  </w:style>
  <w:style w:type="paragraph" w:customStyle="1" w:styleId="Default">
    <w:name w:val="Default"/>
    <w:rsid w:val="00E07301"/>
    <w:pPr>
      <w:autoSpaceDE w:val="0"/>
      <w:autoSpaceDN w:val="0"/>
      <w:adjustRightInd w:val="0"/>
      <w:spacing w:after="0" w:line="240" w:lineRule="auto"/>
    </w:pPr>
    <w:rPr>
      <w:rFonts w:ascii="Times New Roman" w:hAnsi="Times New Roman" w:cs="Times New Roman"/>
      <w:color w:val="000000"/>
      <w:sz w:val="24"/>
      <w:szCs w:val="24"/>
    </w:rPr>
  </w:style>
  <w:style w:type="character" w:styleId="af8">
    <w:name w:val="Hyperlink"/>
    <w:basedOn w:val="a6"/>
    <w:uiPriority w:val="99"/>
    <w:unhideWhenUsed/>
    <w:rsid w:val="00BD7658"/>
    <w:rPr>
      <w:color w:val="0563C1" w:themeColor="hyperlink"/>
      <w:u w:val="single"/>
    </w:rPr>
  </w:style>
  <w:style w:type="character" w:styleId="af9">
    <w:name w:val="FollowedHyperlink"/>
    <w:basedOn w:val="a6"/>
    <w:uiPriority w:val="99"/>
    <w:semiHidden/>
    <w:unhideWhenUsed/>
    <w:rsid w:val="00BD7658"/>
    <w:rPr>
      <w:color w:val="954F72" w:themeColor="followedHyperlink"/>
      <w:u w:val="single"/>
    </w:rPr>
  </w:style>
  <w:style w:type="table" w:styleId="afa">
    <w:name w:val="Table Grid"/>
    <w:basedOn w:val="a7"/>
    <w:uiPriority w:val="39"/>
    <w:rsid w:val="00EC7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підпідрозділ"/>
    <w:basedOn w:val="a2"/>
    <w:next w:val="af"/>
    <w:link w:val="afb"/>
    <w:qFormat/>
    <w:rsid w:val="003F56CD"/>
    <w:pPr>
      <w:numPr>
        <w:ilvl w:val="2"/>
      </w:numPr>
      <w:outlineLvl w:val="2"/>
    </w:pPr>
  </w:style>
  <w:style w:type="character" w:customStyle="1" w:styleId="afb">
    <w:name w:val="$підпідрозділ Знак"/>
    <w:basedOn w:val="af1"/>
    <w:link w:val="a3"/>
    <w:rsid w:val="003F56CD"/>
    <w:rPr>
      <w:rFonts w:ascii="Times New Roman" w:eastAsiaTheme="minorEastAsia" w:hAnsi="Times New Roman" w:cs="Times New Roman"/>
      <w:b/>
      <w:color w:val="000000" w:themeColor="text1"/>
      <w:spacing w:val="15"/>
      <w:sz w:val="28"/>
      <w:szCs w:val="28"/>
      <w:lang w:val="uk-UA"/>
    </w:rPr>
  </w:style>
  <w:style w:type="paragraph" w:customStyle="1" w:styleId="afc">
    <w:name w:val="$формула"/>
    <w:basedOn w:val="af4"/>
    <w:next w:val="af"/>
    <w:link w:val="afd"/>
    <w:autoRedefine/>
    <w:qFormat/>
    <w:rsid w:val="00121AC4"/>
    <w:pPr>
      <w:jc w:val="right"/>
    </w:pPr>
  </w:style>
  <w:style w:type="paragraph" w:customStyle="1" w:styleId="a0">
    <w:name w:val="$нумерація"/>
    <w:basedOn w:val="a"/>
    <w:link w:val="afe"/>
    <w:qFormat/>
    <w:rsid w:val="001B54B4"/>
    <w:pPr>
      <w:numPr>
        <w:numId w:val="14"/>
      </w:numPr>
      <w:spacing w:after="0" w:line="360" w:lineRule="auto"/>
    </w:pPr>
    <w:rPr>
      <w:rFonts w:ascii="Times New Roman" w:hAnsi="Times New Roman" w:cs="Times New Roman"/>
      <w:sz w:val="28"/>
      <w:szCs w:val="28"/>
    </w:rPr>
  </w:style>
  <w:style w:type="character" w:customStyle="1" w:styleId="afd">
    <w:name w:val="$формула Знак"/>
    <w:basedOn w:val="af5"/>
    <w:link w:val="afc"/>
    <w:rsid w:val="00121AC4"/>
    <w:rPr>
      <w:rFonts w:ascii="Times New Roman" w:hAnsi="Times New Roman" w:cs="Times New Roman"/>
      <w:noProof/>
      <w:sz w:val="28"/>
      <w:szCs w:val="28"/>
      <w:lang w:val="uk-UA" w:eastAsia="ru-RU"/>
    </w:rPr>
  </w:style>
  <w:style w:type="paragraph" w:customStyle="1" w:styleId="aff">
    <w:name w:val="$таблиця"/>
    <w:basedOn w:val="a5"/>
    <w:link w:val="aff0"/>
    <w:qFormat/>
    <w:rsid w:val="00422F4E"/>
    <w:pPr>
      <w:spacing w:before="20" w:after="20" w:line="240" w:lineRule="auto"/>
      <w:contextualSpacing/>
    </w:pPr>
    <w:rPr>
      <w:rFonts w:ascii="Times New Roman" w:hAnsi="Times New Roman"/>
      <w:sz w:val="24"/>
    </w:rPr>
  </w:style>
  <w:style w:type="character" w:customStyle="1" w:styleId="afe">
    <w:name w:val="$нумерація Знак"/>
    <w:basedOn w:val="af3"/>
    <w:link w:val="a0"/>
    <w:rsid w:val="001B54B4"/>
    <w:rPr>
      <w:rFonts w:ascii="Times New Roman" w:hAnsi="Times New Roman" w:cs="Times New Roman"/>
      <w:sz w:val="28"/>
      <w:szCs w:val="28"/>
      <w:lang w:val="uk-UA"/>
    </w:rPr>
  </w:style>
  <w:style w:type="paragraph" w:styleId="a">
    <w:name w:val="List Number"/>
    <w:basedOn w:val="a5"/>
    <w:uiPriority w:val="99"/>
    <w:unhideWhenUsed/>
    <w:rsid w:val="003A4998"/>
    <w:pPr>
      <w:numPr>
        <w:numId w:val="11"/>
      </w:numPr>
      <w:contextualSpacing/>
    </w:pPr>
  </w:style>
  <w:style w:type="paragraph" w:customStyle="1" w:styleId="Text">
    <w:name w:val="Text"/>
    <w:basedOn w:val="a5"/>
    <w:link w:val="Text0"/>
    <w:qFormat/>
    <w:rsid w:val="003A0887"/>
    <w:pPr>
      <w:spacing w:after="0" w:line="360" w:lineRule="auto"/>
      <w:ind w:firstLine="709"/>
      <w:jc w:val="both"/>
    </w:pPr>
    <w:rPr>
      <w:rFonts w:ascii="Times New Roman" w:hAnsi="Times New Roman" w:cs="Times New Roman"/>
      <w:sz w:val="28"/>
      <w:szCs w:val="28"/>
      <w:lang w:val="uk-UA"/>
    </w:rPr>
  </w:style>
  <w:style w:type="character" w:customStyle="1" w:styleId="aff0">
    <w:name w:val="$таблиця Знак"/>
    <w:basedOn w:val="a6"/>
    <w:link w:val="aff"/>
    <w:rsid w:val="00422F4E"/>
    <w:rPr>
      <w:rFonts w:ascii="Times New Roman" w:hAnsi="Times New Roman"/>
      <w:sz w:val="24"/>
    </w:rPr>
  </w:style>
  <w:style w:type="character" w:customStyle="1" w:styleId="Text0">
    <w:name w:val="Text Знак"/>
    <w:basedOn w:val="a6"/>
    <w:link w:val="Text"/>
    <w:rsid w:val="003A0887"/>
    <w:rPr>
      <w:rFonts w:ascii="Times New Roman" w:hAnsi="Times New Roman" w:cs="Times New Roman"/>
      <w:sz w:val="28"/>
      <w:szCs w:val="28"/>
      <w:lang w:val="uk-UA"/>
    </w:rPr>
  </w:style>
  <w:style w:type="paragraph" w:customStyle="1" w:styleId="aff1">
    <w:name w:val="Колледж"/>
    <w:qFormat/>
    <w:rsid w:val="002808C3"/>
    <w:pPr>
      <w:spacing w:after="0" w:line="360" w:lineRule="auto"/>
      <w:ind w:firstLine="709"/>
      <w:jc w:val="both"/>
    </w:pPr>
    <w:rPr>
      <w:rFonts w:ascii="Times New Roman" w:hAnsi="Times New Roman"/>
      <w:sz w:val="28"/>
    </w:rPr>
  </w:style>
  <w:style w:type="paragraph" w:styleId="aff2">
    <w:name w:val="Body Text Indent"/>
    <w:basedOn w:val="a5"/>
    <w:link w:val="aff3"/>
    <w:uiPriority w:val="99"/>
    <w:unhideWhenUsed/>
    <w:rsid w:val="002808C3"/>
    <w:pPr>
      <w:spacing w:after="120" w:line="276" w:lineRule="auto"/>
      <w:ind w:left="283"/>
    </w:pPr>
    <w:rPr>
      <w:rFonts w:ascii="Calibri" w:eastAsia="Times New Roman" w:hAnsi="Calibri" w:cs="Times New Roman"/>
      <w:lang w:eastAsia="ru-RU"/>
    </w:rPr>
  </w:style>
  <w:style w:type="character" w:customStyle="1" w:styleId="aff3">
    <w:name w:val="Основной текст с отступом Знак"/>
    <w:basedOn w:val="a6"/>
    <w:link w:val="aff2"/>
    <w:uiPriority w:val="99"/>
    <w:rsid w:val="002808C3"/>
    <w:rPr>
      <w:rFonts w:ascii="Calibri" w:eastAsia="Times New Roman" w:hAnsi="Calibri" w:cs="Times New Roman"/>
      <w:lang w:eastAsia="ru-RU"/>
    </w:rPr>
  </w:style>
  <w:style w:type="paragraph" w:customStyle="1" w:styleId="aff4">
    <w:name w:val="$заголовок"/>
    <w:basedOn w:val="a1"/>
    <w:next w:val="af"/>
    <w:link w:val="aff5"/>
    <w:autoRedefine/>
    <w:qFormat/>
    <w:rsid w:val="005517B9"/>
    <w:pPr>
      <w:numPr>
        <w:numId w:val="0"/>
      </w:numPr>
      <w:spacing w:line="360" w:lineRule="auto"/>
    </w:pPr>
  </w:style>
  <w:style w:type="paragraph" w:styleId="aff6">
    <w:name w:val="TOC Heading"/>
    <w:basedOn w:val="1"/>
    <w:next w:val="a5"/>
    <w:uiPriority w:val="39"/>
    <w:unhideWhenUsed/>
    <w:qFormat/>
    <w:rsid w:val="00E42BFF"/>
    <w:pPr>
      <w:outlineLvl w:val="9"/>
    </w:pPr>
    <w:rPr>
      <w:lang w:eastAsia="ru-RU"/>
    </w:rPr>
  </w:style>
  <w:style w:type="character" w:customStyle="1" w:styleId="aff5">
    <w:name w:val="$заголовок Знак"/>
    <w:basedOn w:val="af2"/>
    <w:link w:val="aff4"/>
    <w:rsid w:val="005517B9"/>
    <w:rPr>
      <w:rFonts w:ascii="Times New Roman" w:eastAsiaTheme="majorEastAsia" w:hAnsi="Times New Roman" w:cs="Times New Roman"/>
      <w:caps/>
      <w:color w:val="000000" w:themeColor="text1"/>
      <w:sz w:val="28"/>
      <w:szCs w:val="32"/>
      <w:lang w:val="uk-UA"/>
    </w:rPr>
  </w:style>
  <w:style w:type="paragraph" w:styleId="11">
    <w:name w:val="toc 1"/>
    <w:basedOn w:val="a5"/>
    <w:next w:val="a5"/>
    <w:autoRedefine/>
    <w:uiPriority w:val="39"/>
    <w:unhideWhenUsed/>
    <w:rsid w:val="00E42BFF"/>
    <w:pPr>
      <w:spacing w:after="100"/>
    </w:pPr>
  </w:style>
  <w:style w:type="paragraph" w:styleId="2">
    <w:name w:val="toc 2"/>
    <w:basedOn w:val="a5"/>
    <w:next w:val="a5"/>
    <w:autoRedefine/>
    <w:uiPriority w:val="39"/>
    <w:unhideWhenUsed/>
    <w:rsid w:val="00E42BFF"/>
    <w:pPr>
      <w:spacing w:after="100"/>
      <w:ind w:left="220"/>
    </w:pPr>
  </w:style>
  <w:style w:type="paragraph" w:styleId="3">
    <w:name w:val="toc 3"/>
    <w:basedOn w:val="a5"/>
    <w:next w:val="a5"/>
    <w:autoRedefine/>
    <w:uiPriority w:val="39"/>
    <w:unhideWhenUsed/>
    <w:rsid w:val="00E42BFF"/>
    <w:pPr>
      <w:spacing w:after="100"/>
      <w:ind w:left="440"/>
    </w:pPr>
  </w:style>
  <w:style w:type="paragraph" w:customStyle="1" w:styleId="aff7">
    <w:name w:val="$!заголовок"/>
    <w:basedOn w:val="aff4"/>
    <w:next w:val="af"/>
    <w:link w:val="aff8"/>
    <w:qFormat/>
    <w:rsid w:val="005517B9"/>
    <w:pPr>
      <w:spacing w:line="240" w:lineRule="auto"/>
      <w:outlineLvl w:val="9"/>
    </w:pPr>
  </w:style>
  <w:style w:type="paragraph" w:styleId="HTML">
    <w:name w:val="HTML Preformatted"/>
    <w:basedOn w:val="a5"/>
    <w:link w:val="HTML0"/>
    <w:uiPriority w:val="99"/>
    <w:semiHidden/>
    <w:unhideWhenUsed/>
    <w:rsid w:val="0089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ff8">
    <w:name w:val="$!заголовок Знак"/>
    <w:basedOn w:val="aff5"/>
    <w:link w:val="aff7"/>
    <w:rsid w:val="005517B9"/>
    <w:rPr>
      <w:rFonts w:ascii="Times New Roman" w:eastAsiaTheme="majorEastAsia" w:hAnsi="Times New Roman" w:cs="Times New Roman"/>
      <w:caps/>
      <w:color w:val="000000" w:themeColor="text1"/>
      <w:sz w:val="28"/>
      <w:szCs w:val="32"/>
      <w:lang w:val="uk-UA"/>
    </w:rPr>
  </w:style>
  <w:style w:type="character" w:customStyle="1" w:styleId="HTML0">
    <w:name w:val="Стандартный HTML Знак"/>
    <w:basedOn w:val="a6"/>
    <w:link w:val="HTML"/>
    <w:uiPriority w:val="99"/>
    <w:semiHidden/>
    <w:rsid w:val="00896EEE"/>
    <w:rPr>
      <w:rFonts w:ascii="Courier New" w:eastAsia="Times New Roman" w:hAnsi="Courier New" w:cs="Courier New"/>
      <w:sz w:val="20"/>
      <w:szCs w:val="20"/>
      <w:lang w:eastAsia="ru-RU"/>
    </w:rPr>
  </w:style>
  <w:style w:type="paragraph" w:styleId="aff9">
    <w:name w:val="header"/>
    <w:basedOn w:val="a5"/>
    <w:link w:val="affa"/>
    <w:uiPriority w:val="99"/>
    <w:unhideWhenUsed/>
    <w:rsid w:val="00FB0898"/>
    <w:pPr>
      <w:tabs>
        <w:tab w:val="center" w:pos="4677"/>
        <w:tab w:val="right" w:pos="9355"/>
      </w:tabs>
      <w:spacing w:after="0" w:line="240" w:lineRule="auto"/>
    </w:pPr>
  </w:style>
  <w:style w:type="character" w:customStyle="1" w:styleId="affa">
    <w:name w:val="Верхний колонтитул Знак"/>
    <w:basedOn w:val="a6"/>
    <w:link w:val="aff9"/>
    <w:uiPriority w:val="99"/>
    <w:rsid w:val="00FB0898"/>
  </w:style>
  <w:style w:type="paragraph" w:styleId="affb">
    <w:name w:val="footer"/>
    <w:basedOn w:val="a5"/>
    <w:link w:val="affc"/>
    <w:uiPriority w:val="99"/>
    <w:unhideWhenUsed/>
    <w:rsid w:val="00FB0898"/>
    <w:pPr>
      <w:tabs>
        <w:tab w:val="center" w:pos="4677"/>
        <w:tab w:val="right" w:pos="9355"/>
      </w:tabs>
      <w:spacing w:after="0" w:line="240" w:lineRule="auto"/>
    </w:pPr>
  </w:style>
  <w:style w:type="character" w:customStyle="1" w:styleId="affc">
    <w:name w:val="Нижний колонтитул Знак"/>
    <w:basedOn w:val="a6"/>
    <w:link w:val="affb"/>
    <w:uiPriority w:val="99"/>
    <w:rsid w:val="00FB0898"/>
  </w:style>
  <w:style w:type="character" w:styleId="affd">
    <w:name w:val="annotation reference"/>
    <w:basedOn w:val="a6"/>
    <w:uiPriority w:val="99"/>
    <w:semiHidden/>
    <w:unhideWhenUsed/>
    <w:rsid w:val="000101A2"/>
    <w:rPr>
      <w:sz w:val="16"/>
      <w:szCs w:val="16"/>
    </w:rPr>
  </w:style>
  <w:style w:type="paragraph" w:styleId="affe">
    <w:name w:val="annotation text"/>
    <w:basedOn w:val="a5"/>
    <w:link w:val="afff"/>
    <w:uiPriority w:val="99"/>
    <w:semiHidden/>
    <w:unhideWhenUsed/>
    <w:rsid w:val="000101A2"/>
    <w:pPr>
      <w:spacing w:line="240" w:lineRule="auto"/>
    </w:pPr>
    <w:rPr>
      <w:sz w:val="20"/>
      <w:szCs w:val="20"/>
    </w:rPr>
  </w:style>
  <w:style w:type="character" w:customStyle="1" w:styleId="afff">
    <w:name w:val="Текст примечания Знак"/>
    <w:basedOn w:val="a6"/>
    <w:link w:val="affe"/>
    <w:uiPriority w:val="99"/>
    <w:semiHidden/>
    <w:rsid w:val="000101A2"/>
    <w:rPr>
      <w:sz w:val="20"/>
      <w:szCs w:val="20"/>
    </w:rPr>
  </w:style>
  <w:style w:type="paragraph" w:styleId="afff0">
    <w:name w:val="annotation subject"/>
    <w:basedOn w:val="affe"/>
    <w:next w:val="affe"/>
    <w:link w:val="afff1"/>
    <w:uiPriority w:val="99"/>
    <w:semiHidden/>
    <w:unhideWhenUsed/>
    <w:rsid w:val="000101A2"/>
    <w:rPr>
      <w:b/>
      <w:bCs/>
    </w:rPr>
  </w:style>
  <w:style w:type="character" w:customStyle="1" w:styleId="afff1">
    <w:name w:val="Тема примечания Знак"/>
    <w:basedOn w:val="afff"/>
    <w:link w:val="afff0"/>
    <w:uiPriority w:val="99"/>
    <w:semiHidden/>
    <w:rsid w:val="000101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133227">
      <w:bodyDiv w:val="1"/>
      <w:marLeft w:val="0"/>
      <w:marRight w:val="0"/>
      <w:marTop w:val="0"/>
      <w:marBottom w:val="0"/>
      <w:divBdr>
        <w:top w:val="none" w:sz="0" w:space="0" w:color="auto"/>
        <w:left w:val="none" w:sz="0" w:space="0" w:color="auto"/>
        <w:bottom w:val="none" w:sz="0" w:space="0" w:color="auto"/>
        <w:right w:val="none" w:sz="0" w:space="0" w:color="auto"/>
      </w:divBdr>
    </w:div>
    <w:div w:id="1022631699">
      <w:bodyDiv w:val="1"/>
      <w:marLeft w:val="0"/>
      <w:marRight w:val="0"/>
      <w:marTop w:val="0"/>
      <w:marBottom w:val="0"/>
      <w:divBdr>
        <w:top w:val="none" w:sz="0" w:space="0" w:color="auto"/>
        <w:left w:val="none" w:sz="0" w:space="0" w:color="auto"/>
        <w:bottom w:val="none" w:sz="0" w:space="0" w:color="auto"/>
        <w:right w:val="none" w:sz="0" w:space="0" w:color="auto"/>
      </w:divBdr>
    </w:div>
    <w:div w:id="1079908926">
      <w:bodyDiv w:val="1"/>
      <w:marLeft w:val="0"/>
      <w:marRight w:val="0"/>
      <w:marTop w:val="0"/>
      <w:marBottom w:val="0"/>
      <w:divBdr>
        <w:top w:val="none" w:sz="0" w:space="0" w:color="auto"/>
        <w:left w:val="none" w:sz="0" w:space="0" w:color="auto"/>
        <w:bottom w:val="none" w:sz="0" w:space="0" w:color="auto"/>
        <w:right w:val="none" w:sz="0" w:space="0" w:color="auto"/>
      </w:divBdr>
    </w:div>
    <w:div w:id="1603803980">
      <w:bodyDiv w:val="1"/>
      <w:marLeft w:val="0"/>
      <w:marRight w:val="0"/>
      <w:marTop w:val="0"/>
      <w:marBottom w:val="0"/>
      <w:divBdr>
        <w:top w:val="none" w:sz="0" w:space="0" w:color="auto"/>
        <w:left w:val="none" w:sz="0" w:space="0" w:color="auto"/>
        <w:bottom w:val="none" w:sz="0" w:space="0" w:color="auto"/>
        <w:right w:val="none" w:sz="0" w:space="0" w:color="auto"/>
      </w:divBdr>
    </w:div>
    <w:div w:id="1751653706">
      <w:bodyDiv w:val="1"/>
      <w:marLeft w:val="0"/>
      <w:marRight w:val="0"/>
      <w:marTop w:val="0"/>
      <w:marBottom w:val="0"/>
      <w:divBdr>
        <w:top w:val="none" w:sz="0" w:space="0" w:color="auto"/>
        <w:left w:val="none" w:sz="0" w:space="0" w:color="auto"/>
        <w:bottom w:val="none" w:sz="0" w:space="0" w:color="auto"/>
        <w:right w:val="none" w:sz="0" w:space="0" w:color="auto"/>
      </w:divBdr>
    </w:div>
    <w:div w:id="1789619586">
      <w:bodyDiv w:val="1"/>
      <w:marLeft w:val="0"/>
      <w:marRight w:val="0"/>
      <w:marTop w:val="0"/>
      <w:marBottom w:val="0"/>
      <w:divBdr>
        <w:top w:val="none" w:sz="0" w:space="0" w:color="auto"/>
        <w:left w:val="none" w:sz="0" w:space="0" w:color="auto"/>
        <w:bottom w:val="none" w:sz="0" w:space="0" w:color="auto"/>
        <w:right w:val="none" w:sz="0" w:space="0" w:color="auto"/>
      </w:divBdr>
    </w:div>
    <w:div w:id="185514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wmf"/><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oleObject" Target="embeddings/oleObject2.bin"/><Relationship Id="rId47" Type="http://schemas.openxmlformats.org/officeDocument/2006/relationships/image" Target="media/image30.wmf"/><Relationship Id="rId50" Type="http://schemas.openxmlformats.org/officeDocument/2006/relationships/oleObject" Target="embeddings/oleObject6.bin"/><Relationship Id="rId55" Type="http://schemas.openxmlformats.org/officeDocument/2006/relationships/image" Target="media/image34.wmf"/><Relationship Id="rId63" Type="http://schemas.openxmlformats.org/officeDocument/2006/relationships/image" Target="media/image37.wmf"/><Relationship Id="rId68" Type="http://schemas.openxmlformats.org/officeDocument/2006/relationships/oleObject" Target="embeddings/oleObject14.bin"/><Relationship Id="rId76" Type="http://schemas.openxmlformats.org/officeDocument/2006/relationships/hyperlink" Target="http://khpi-iip.mipk.kharkiv.edu/library/case/leon/gl10/gl10.html" TargetMode="External"/><Relationship Id="rId84" Type="http://schemas.openxmlformats.org/officeDocument/2006/relationships/image" Target="media/image49.pn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wmf"/><Relationship Id="rId53" Type="http://schemas.openxmlformats.org/officeDocument/2006/relationships/image" Target="media/image33.wmf"/><Relationship Id="rId58" Type="http://schemas.microsoft.com/office/2011/relationships/commentsExtended" Target="commentsExtended.xml"/><Relationship Id="rId66" Type="http://schemas.openxmlformats.org/officeDocument/2006/relationships/oleObject" Target="embeddings/oleObject13.bin"/><Relationship Id="rId74" Type="http://schemas.openxmlformats.org/officeDocument/2006/relationships/hyperlink" Target="https://internetdevels.ua/blog/technical-specification-project-management" TargetMode="External"/><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6.wmf"/><Relationship Id="rId82" Type="http://schemas.openxmlformats.org/officeDocument/2006/relationships/image" Target="media/image47.png"/><Relationship Id="rId90"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w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2.bin"/><Relationship Id="rId69" Type="http://schemas.openxmlformats.org/officeDocument/2006/relationships/chart" Target="charts/chart1.xml"/><Relationship Id="rId77"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2.wmf"/><Relationship Id="rId72" Type="http://schemas.openxmlformats.org/officeDocument/2006/relationships/image" Target="media/image41.wmf"/><Relationship Id="rId80" Type="http://schemas.openxmlformats.org/officeDocument/2006/relationships/image" Target="media/image45.png"/><Relationship Id="rId85" Type="http://schemas.openxmlformats.org/officeDocument/2006/relationships/image" Target="media/image50.pn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4.bin"/><Relationship Id="rId59" Type="http://schemas.openxmlformats.org/officeDocument/2006/relationships/image" Target="media/image35.wmf"/><Relationship Id="rId67" Type="http://schemas.openxmlformats.org/officeDocument/2006/relationships/image" Target="media/image39.wmf"/><Relationship Id="rId20" Type="http://schemas.openxmlformats.org/officeDocument/2006/relationships/image" Target="media/image7.png"/><Relationship Id="rId41" Type="http://schemas.openxmlformats.org/officeDocument/2006/relationships/image" Target="media/image27.wmf"/><Relationship Id="rId54" Type="http://schemas.openxmlformats.org/officeDocument/2006/relationships/oleObject" Target="embeddings/oleObject8.bin"/><Relationship Id="rId62" Type="http://schemas.openxmlformats.org/officeDocument/2006/relationships/oleObject" Target="embeddings/oleObject11.bin"/><Relationship Id="rId70" Type="http://schemas.openxmlformats.org/officeDocument/2006/relationships/image" Target="media/image40.wmf"/><Relationship Id="rId75" Type="http://schemas.openxmlformats.org/officeDocument/2006/relationships/hyperlink" Target="http://khpi-iip.mipk.kharkiv.edu/library/case/leon/gl11/gl11.html"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wmf"/><Relationship Id="rId57" Type="http://schemas.openxmlformats.org/officeDocument/2006/relationships/comments" Target="comments.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0.bin"/><Relationship Id="rId65" Type="http://schemas.openxmlformats.org/officeDocument/2006/relationships/image" Target="media/image38.wmf"/><Relationship Id="rId73" Type="http://schemas.openxmlformats.org/officeDocument/2006/relationships/oleObject" Target="embeddings/oleObject16.bin"/><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400" b="0" i="0" u="none" strike="noStrike" baseline="0">
                <a:effectLst/>
              </a:rPr>
              <a:t>Графік беззбитковості</a:t>
            </a:r>
            <a:endParaRPr lang="ru-RU"/>
          </a:p>
        </c:rich>
      </c:tx>
      <c:layout>
        <c:manualLayout>
          <c:xMode val="edge"/>
          <c:yMode val="edge"/>
          <c:x val="0.34121518664333628"/>
          <c:y val="1.984126984126984E-2"/>
        </c:manualLayout>
      </c:layout>
      <c:overlay val="0"/>
      <c:spPr>
        <a:noFill/>
        <a:ln>
          <a:noFill/>
        </a:ln>
        <a:effectLst/>
      </c:spPr>
    </c:title>
    <c:autoTitleDeleted val="0"/>
    <c:plotArea>
      <c:layout/>
      <c:lineChart>
        <c:grouping val="standard"/>
        <c:varyColors val="0"/>
        <c:ser>
          <c:idx val="0"/>
          <c:order val="0"/>
          <c:tx>
            <c:strRef>
              <c:f>Лист1!$B$1</c:f>
              <c:strCache>
                <c:ptCount val="1"/>
                <c:pt idx="0">
                  <c:v>Постійні витрати</c:v>
                </c:pt>
              </c:strCache>
            </c:strRef>
          </c:tx>
          <c:spPr>
            <a:ln w="28575" cap="rnd">
              <a:solidFill>
                <a:schemeClr val="accent1"/>
              </a:solidFill>
              <a:round/>
            </a:ln>
            <a:effectLst/>
          </c:spPr>
          <c:marker>
            <c:symbol val="none"/>
          </c:marker>
          <c:cat>
            <c:strRef>
              <c:f>Лист1!$A$2:$A$3</c:f>
              <c:strCache>
                <c:ptCount val="2"/>
                <c:pt idx="0">
                  <c:v>1 шт</c:v>
                </c:pt>
                <c:pt idx="1">
                  <c:v>1000 шт</c:v>
                </c:pt>
              </c:strCache>
            </c:strRef>
          </c:cat>
          <c:val>
            <c:numRef>
              <c:f>Лист1!$B$2:$B$3</c:f>
              <c:numCache>
                <c:formatCode>General</c:formatCode>
                <c:ptCount val="2"/>
                <c:pt idx="0">
                  <c:v>80325</c:v>
                </c:pt>
                <c:pt idx="1">
                  <c:v>80325</c:v>
                </c:pt>
              </c:numCache>
            </c:numRef>
          </c:val>
          <c:smooth val="0"/>
        </c:ser>
        <c:ser>
          <c:idx val="1"/>
          <c:order val="1"/>
          <c:tx>
            <c:strRef>
              <c:f>Лист1!$C$1</c:f>
              <c:strCache>
                <c:ptCount val="1"/>
                <c:pt idx="0">
                  <c:v>Виручка від реалізації при ціні ЦВ.Б.1 151,81 грн.</c:v>
                </c:pt>
              </c:strCache>
            </c:strRef>
          </c:tx>
          <c:spPr>
            <a:ln w="28575" cap="rnd">
              <a:solidFill>
                <a:schemeClr val="accent2"/>
              </a:solidFill>
              <a:round/>
            </a:ln>
            <a:effectLst/>
          </c:spPr>
          <c:marker>
            <c:symbol val="none"/>
          </c:marker>
          <c:cat>
            <c:strRef>
              <c:f>Лист1!$A$2:$A$3</c:f>
              <c:strCache>
                <c:ptCount val="2"/>
                <c:pt idx="0">
                  <c:v>1 шт</c:v>
                </c:pt>
                <c:pt idx="1">
                  <c:v>1000 шт</c:v>
                </c:pt>
              </c:strCache>
            </c:strRef>
          </c:cat>
          <c:val>
            <c:numRef>
              <c:f>Лист1!$C$2:$C$3</c:f>
              <c:numCache>
                <c:formatCode>General</c:formatCode>
                <c:ptCount val="2"/>
                <c:pt idx="0">
                  <c:v>151.81</c:v>
                </c:pt>
                <c:pt idx="1">
                  <c:v>151810</c:v>
                </c:pt>
              </c:numCache>
            </c:numRef>
          </c:val>
          <c:smooth val="0"/>
        </c:ser>
        <c:ser>
          <c:idx val="2"/>
          <c:order val="2"/>
          <c:tx>
            <c:strRef>
              <c:f>Лист1!$D$1</c:f>
              <c:strCache>
                <c:ptCount val="1"/>
                <c:pt idx="0">
                  <c:v>Виручка від реалізації при ціні ЦВ.Б.1 120 грн.</c:v>
                </c:pt>
              </c:strCache>
            </c:strRef>
          </c:tx>
          <c:spPr>
            <a:ln w="28575" cap="rnd">
              <a:solidFill>
                <a:schemeClr val="accent3"/>
              </a:solidFill>
              <a:round/>
            </a:ln>
            <a:effectLst/>
          </c:spPr>
          <c:marker>
            <c:symbol val="none"/>
          </c:marker>
          <c:cat>
            <c:strRef>
              <c:f>Лист1!$A$2:$A$3</c:f>
              <c:strCache>
                <c:ptCount val="2"/>
                <c:pt idx="0">
                  <c:v>1 шт</c:v>
                </c:pt>
                <c:pt idx="1">
                  <c:v>1000 шт</c:v>
                </c:pt>
              </c:strCache>
            </c:strRef>
          </c:cat>
          <c:val>
            <c:numRef>
              <c:f>Лист1!$D$2:$D$3</c:f>
              <c:numCache>
                <c:formatCode>General</c:formatCode>
                <c:ptCount val="2"/>
                <c:pt idx="0">
                  <c:v>120</c:v>
                </c:pt>
                <c:pt idx="1">
                  <c:v>120000</c:v>
                </c:pt>
              </c:numCache>
            </c:numRef>
          </c:val>
          <c:smooth val="0"/>
        </c:ser>
        <c:ser>
          <c:idx val="3"/>
          <c:order val="3"/>
          <c:tx>
            <c:strRef>
              <c:f>Лист1!$E$1</c:f>
              <c:strCache>
                <c:ptCount val="1"/>
                <c:pt idx="0">
                  <c:v>Змінні витрати</c:v>
                </c:pt>
              </c:strCache>
            </c:strRef>
          </c:tx>
          <c:spPr>
            <a:ln w="28575" cap="rnd">
              <a:solidFill>
                <a:schemeClr val="accent4"/>
              </a:solidFill>
              <a:round/>
            </a:ln>
            <a:effectLst/>
          </c:spPr>
          <c:marker>
            <c:symbol val="none"/>
          </c:marker>
          <c:cat>
            <c:strRef>
              <c:f>Лист1!$A$2:$A$3</c:f>
              <c:strCache>
                <c:ptCount val="2"/>
                <c:pt idx="0">
                  <c:v>1 шт</c:v>
                </c:pt>
                <c:pt idx="1">
                  <c:v>1000 шт</c:v>
                </c:pt>
              </c:strCache>
            </c:strRef>
          </c:cat>
          <c:val>
            <c:numRef>
              <c:f>Лист1!$E$2:$E$3</c:f>
              <c:numCache>
                <c:formatCode>General</c:formatCode>
                <c:ptCount val="2"/>
                <c:pt idx="0">
                  <c:v>80325</c:v>
                </c:pt>
                <c:pt idx="1">
                  <c:v>112452.84</c:v>
                </c:pt>
              </c:numCache>
            </c:numRef>
          </c:val>
          <c:smooth val="0"/>
        </c:ser>
        <c:dLbls>
          <c:showLegendKey val="0"/>
          <c:showVal val="0"/>
          <c:showCatName val="0"/>
          <c:showSerName val="0"/>
          <c:showPercent val="0"/>
          <c:showBubbleSize val="0"/>
        </c:dLbls>
        <c:smooth val="0"/>
        <c:axId val="542186520"/>
        <c:axId val="542184952"/>
      </c:lineChart>
      <c:catAx>
        <c:axId val="542186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2184952"/>
        <c:crosses val="autoZero"/>
        <c:auto val="1"/>
        <c:lblAlgn val="ctr"/>
        <c:lblOffset val="100"/>
        <c:noMultiLvlLbl val="0"/>
      </c:catAx>
      <c:valAx>
        <c:axId val="542184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2186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9750E-E3B3-4CAD-B862-09B4F24B4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77</Pages>
  <Words>11843</Words>
  <Characters>67509</Characters>
  <Application>Microsoft Office Word</Application>
  <DocSecurity>0</DocSecurity>
  <Lines>562</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79194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Hewston Fox</dc:creator>
  <cp:keywords/>
  <dc:description/>
  <cp:lastModifiedBy>Hewston Fox</cp:lastModifiedBy>
  <cp:revision>229</cp:revision>
  <cp:lastPrinted>2021-06-12T20:18:00Z</cp:lastPrinted>
  <dcterms:created xsi:type="dcterms:W3CDTF">2021-05-16T21:39:00Z</dcterms:created>
  <dcterms:modified xsi:type="dcterms:W3CDTF">2021-06-15T19:57:00Z</dcterms:modified>
</cp:coreProperties>
</file>